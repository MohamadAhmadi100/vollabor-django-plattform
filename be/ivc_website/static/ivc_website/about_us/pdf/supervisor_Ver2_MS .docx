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7E8B1" w14:textId="498183C0" w:rsidR="007D1D4C" w:rsidRPr="007D1D4C" w:rsidRDefault="007D1D4C" w:rsidP="007D1D4C">
      <w:pPr>
        <w:spacing w:line="240" w:lineRule="auto"/>
        <w:jc w:val="center"/>
        <w:rPr>
          <w:rFonts w:ascii="Times New Roman" w:hAnsi="Times New Roman" w:cs="Times New Roman"/>
          <w:b/>
          <w:color w:val="980000"/>
          <w:sz w:val="44"/>
          <w:szCs w:val="44"/>
        </w:rPr>
      </w:pPr>
      <w:r w:rsidRPr="007D1D4C">
        <w:rPr>
          <w:rFonts w:ascii="Times New Roman" w:hAnsi="Times New Roman" w:cs="Times New Roman"/>
          <w:noProof/>
          <w:sz w:val="32"/>
          <w:szCs w:val="32"/>
          <w:lang w:val="en-US"/>
          <w:rPrChange w:id="0" w:author="Microsoft Office User" w:date="2021-11-22T10:28:00Z">
            <w:rPr>
              <w:noProof/>
              <w:sz w:val="32"/>
              <w:szCs w:val="32"/>
              <w:lang w:val="en-US"/>
            </w:rPr>
          </w:rPrChange>
        </w:rPr>
        <w:drawing>
          <wp:inline distT="114300" distB="114300" distL="114300" distR="114300" wp14:anchorId="08A83C36" wp14:editId="171EB9A7">
            <wp:extent cx="5943600" cy="18542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943600" cy="1854200"/>
                    </a:xfrm>
                    <a:prstGeom prst="rect">
                      <a:avLst/>
                    </a:prstGeom>
                    <a:ln/>
                  </pic:spPr>
                </pic:pic>
              </a:graphicData>
            </a:graphic>
          </wp:inline>
        </w:drawing>
      </w:r>
    </w:p>
    <w:p w14:paraId="05CBDF7C" w14:textId="77777777" w:rsidR="007D1D4C" w:rsidRPr="007D1D4C" w:rsidRDefault="007D1D4C" w:rsidP="007D1D4C">
      <w:pPr>
        <w:spacing w:line="240" w:lineRule="auto"/>
        <w:jc w:val="both"/>
        <w:rPr>
          <w:rFonts w:ascii="Times New Roman" w:hAnsi="Times New Roman" w:cs="Times New Roman"/>
          <w:b/>
          <w:color w:val="980000"/>
          <w:sz w:val="44"/>
          <w:szCs w:val="44"/>
        </w:rPr>
      </w:pPr>
    </w:p>
    <w:p w14:paraId="03933238" w14:textId="30AD8FCD" w:rsidR="009C2C37" w:rsidRPr="007D1D4C" w:rsidRDefault="007D1D4C" w:rsidP="007D1D4C">
      <w:pPr>
        <w:spacing w:line="240" w:lineRule="auto"/>
        <w:rPr>
          <w:ins w:id="1" w:author="Microsoft Office User" w:date="2021-11-05T18:30:00Z"/>
          <w:rFonts w:ascii="Times New Roman" w:hAnsi="Times New Roman" w:cs="Times New Roman"/>
          <w:b/>
          <w:bCs/>
          <w:color w:val="215868" w:themeColor="accent5" w:themeShade="80"/>
          <w:sz w:val="54"/>
          <w:szCs w:val="54"/>
        </w:rPr>
        <w:pPrChange w:id="2" w:author="Microsoft Office User" w:date="2021-11-05T18:29:00Z">
          <w:pPr>
            <w:pStyle w:val="Heading3"/>
            <w:jc w:val="both"/>
          </w:pPr>
        </w:pPrChange>
      </w:pPr>
      <w:r>
        <w:rPr>
          <w:rFonts w:ascii="Times New Roman" w:hAnsi="Times New Roman" w:cs="Times New Roman"/>
          <w:b/>
          <w:bCs/>
          <w:color w:val="365F91" w:themeColor="accent1" w:themeShade="BF"/>
          <w:sz w:val="50"/>
          <w:szCs w:val="50"/>
        </w:rPr>
        <w:t xml:space="preserve">                         </w:t>
      </w:r>
      <w:r w:rsidR="001501AE" w:rsidRPr="007D1D4C">
        <w:rPr>
          <w:rFonts w:ascii="Times New Roman" w:hAnsi="Times New Roman" w:cs="Times New Roman"/>
          <w:b/>
          <w:bCs/>
          <w:color w:val="215868" w:themeColor="accent5" w:themeShade="80"/>
          <w:sz w:val="54"/>
          <w:szCs w:val="54"/>
          <w:rPrChange w:id="3" w:author="Microsoft Office User" w:date="2021-11-05T18:30:00Z">
            <w:rPr>
              <w:b/>
              <w:color w:val="980000"/>
              <w:sz w:val="44"/>
              <w:szCs w:val="44"/>
            </w:rPr>
          </w:rPrChange>
        </w:rPr>
        <w:t>Supervisor</w:t>
      </w:r>
      <w:bookmarkStart w:id="4" w:name="_gjdgxs" w:colFirst="0" w:colLast="0"/>
      <w:bookmarkEnd w:id="4"/>
    </w:p>
    <w:p w14:paraId="0DBA9025" w14:textId="77777777" w:rsidR="007D1D4C" w:rsidRPr="007D1D4C" w:rsidRDefault="007D1D4C" w:rsidP="007D1D4C">
      <w:pPr>
        <w:pStyle w:val="Heading3"/>
        <w:spacing w:line="240" w:lineRule="auto"/>
        <w:jc w:val="both"/>
        <w:rPr>
          <w:rFonts w:ascii="Times New Roman" w:hAnsi="Times New Roman" w:cs="Times New Roman"/>
          <w:color w:val="FF0000"/>
        </w:rPr>
      </w:pPr>
    </w:p>
    <w:p w14:paraId="0DC431DA" w14:textId="77777777" w:rsidR="00471314" w:rsidRPr="007D1D4C" w:rsidRDefault="001501AE">
      <w:pPr>
        <w:pStyle w:val="Heading3"/>
        <w:spacing w:line="240" w:lineRule="auto"/>
        <w:jc w:val="both"/>
        <w:rPr>
          <w:rFonts w:ascii="Times New Roman" w:hAnsi="Times New Roman" w:cs="Times New Roman"/>
          <w:color w:val="FF0000"/>
          <w:rPrChange w:id="5" w:author="Microsoft Office User" w:date="2021-11-05T18:30:00Z">
            <w:rPr>
              <w:color w:val="FF0000"/>
            </w:rPr>
          </w:rPrChange>
        </w:rPr>
        <w:pPrChange w:id="6" w:author="Microsoft Office User" w:date="2021-11-05T18:29:00Z">
          <w:pPr>
            <w:pStyle w:val="Heading3"/>
            <w:jc w:val="both"/>
          </w:pPr>
        </w:pPrChange>
      </w:pPr>
      <w:r w:rsidRPr="007D1D4C">
        <w:rPr>
          <w:rFonts w:ascii="Times New Roman" w:hAnsi="Times New Roman" w:cs="Times New Roman"/>
          <w:color w:val="FF0000"/>
          <w:rPrChange w:id="7" w:author="Microsoft Office User" w:date="2021-11-05T18:30:00Z">
            <w:rPr>
              <w:color w:val="FF0000"/>
            </w:rPr>
          </w:rPrChange>
        </w:rPr>
        <w:t>Who is the supervisor:</w:t>
      </w:r>
    </w:p>
    <w:p w14:paraId="3AB92168" w14:textId="77777777" w:rsidR="00471314" w:rsidRPr="007D1D4C" w:rsidRDefault="001501AE">
      <w:pPr>
        <w:spacing w:line="240" w:lineRule="auto"/>
        <w:jc w:val="both"/>
        <w:rPr>
          <w:rFonts w:ascii="Times New Roman" w:hAnsi="Times New Roman" w:cs="Times New Roman"/>
          <w:sz w:val="28"/>
          <w:szCs w:val="28"/>
          <w:rPrChange w:id="8" w:author="Microsoft Office User" w:date="2021-11-05T18:30:00Z">
            <w:rPr>
              <w:sz w:val="28"/>
              <w:szCs w:val="28"/>
            </w:rPr>
          </w:rPrChange>
        </w:rPr>
        <w:pPrChange w:id="9" w:author="Microsoft Office User" w:date="2021-11-05T18:29:00Z">
          <w:pPr>
            <w:jc w:val="both"/>
          </w:pPr>
        </w:pPrChange>
      </w:pPr>
      <w:r w:rsidRPr="007D1D4C">
        <w:rPr>
          <w:rFonts w:ascii="Times New Roman" w:hAnsi="Times New Roman" w:cs="Times New Roman"/>
          <w:sz w:val="28"/>
          <w:szCs w:val="28"/>
          <w:rPrChange w:id="10" w:author="Microsoft Office User" w:date="2021-11-05T18:30:00Z">
            <w:rPr>
              <w:sz w:val="28"/>
              <w:szCs w:val="28"/>
            </w:rPr>
          </w:rPrChange>
        </w:rPr>
        <w:t>The main supervisor is chosen to track the whole process of the project including selection of project members, leading the project to succeed and others. In addition, they select other supervisors and advisors for the project. They are responsible for the completion of the project and should be aware of the deadlines.</w:t>
      </w:r>
    </w:p>
    <w:p w14:paraId="6B4368DF" w14:textId="77777777" w:rsidR="00471314" w:rsidRPr="007D1D4C" w:rsidRDefault="00471314">
      <w:pPr>
        <w:spacing w:line="240" w:lineRule="auto"/>
        <w:jc w:val="both"/>
        <w:rPr>
          <w:rFonts w:ascii="Times New Roman" w:hAnsi="Times New Roman" w:cs="Times New Roman"/>
          <w:sz w:val="28"/>
          <w:szCs w:val="28"/>
          <w:rPrChange w:id="11" w:author="Microsoft Office User" w:date="2021-11-05T18:30:00Z">
            <w:rPr>
              <w:sz w:val="28"/>
              <w:szCs w:val="28"/>
            </w:rPr>
          </w:rPrChange>
        </w:rPr>
        <w:pPrChange w:id="12" w:author="Microsoft Office User" w:date="2021-11-05T18:29:00Z">
          <w:pPr>
            <w:jc w:val="both"/>
          </w:pPr>
        </w:pPrChange>
      </w:pPr>
    </w:p>
    <w:bookmarkStart w:id="13" w:name="_30j0zll" w:colFirst="0" w:colLast="0"/>
    <w:bookmarkEnd w:id="13"/>
    <w:p w14:paraId="141B27E7" w14:textId="6D9B5485" w:rsidR="00471314" w:rsidRPr="007D1D4C" w:rsidRDefault="007D1D4C">
      <w:pPr>
        <w:pStyle w:val="Heading3"/>
        <w:spacing w:line="240" w:lineRule="auto"/>
        <w:jc w:val="both"/>
        <w:rPr>
          <w:rStyle w:val="Hyperlink"/>
          <w:rFonts w:ascii="Times New Roman" w:hAnsi="Times New Roman" w:cs="Times New Roman"/>
          <w:rPrChange w:id="14" w:author="Microsoft Office User" w:date="2021-11-05T18:30:00Z">
            <w:rPr>
              <w:color w:val="FF0000"/>
              <w:u w:val="single"/>
            </w:rPr>
          </w:rPrChange>
        </w:rPr>
        <w:pPrChange w:id="15" w:author="Microsoft Office User" w:date="2021-11-05T18:29:00Z">
          <w:pPr>
            <w:pStyle w:val="Heading3"/>
            <w:jc w:val="both"/>
          </w:pPr>
        </w:pPrChange>
      </w:pPr>
      <w:r>
        <w:rPr>
          <w:rFonts w:ascii="Times New Roman" w:hAnsi="Times New Roman" w:cs="Times New Roman"/>
          <w:color w:val="FF0000"/>
          <w:u w:val="single"/>
        </w:rPr>
        <w:fldChar w:fldCharType="begin"/>
      </w:r>
      <w:r>
        <w:rPr>
          <w:rFonts w:ascii="Times New Roman" w:hAnsi="Times New Roman" w:cs="Times New Roman"/>
          <w:color w:val="FF0000"/>
          <w:u w:val="single"/>
        </w:rPr>
        <w:instrText xml:space="preserve"> HYPERLINK  \l "_What_does_supervisor" </w:instrText>
      </w:r>
      <w:r>
        <w:rPr>
          <w:rFonts w:ascii="Times New Roman" w:hAnsi="Times New Roman" w:cs="Times New Roman"/>
          <w:color w:val="FF0000"/>
          <w:u w:val="single"/>
        </w:rPr>
      </w:r>
      <w:r>
        <w:rPr>
          <w:rFonts w:ascii="Times New Roman" w:hAnsi="Times New Roman" w:cs="Times New Roman"/>
          <w:color w:val="FF0000"/>
          <w:u w:val="single"/>
        </w:rPr>
        <w:fldChar w:fldCharType="separate"/>
      </w:r>
      <w:r w:rsidR="001501AE" w:rsidRPr="007D1D4C">
        <w:rPr>
          <w:rStyle w:val="Hyperlink"/>
          <w:rFonts w:ascii="Times New Roman" w:hAnsi="Times New Roman" w:cs="Times New Roman"/>
          <w:rPrChange w:id="16" w:author="Microsoft Office User" w:date="2021-11-05T18:30:00Z">
            <w:rPr>
              <w:color w:val="FF0000"/>
              <w:u w:val="single"/>
            </w:rPr>
          </w:rPrChange>
        </w:rPr>
        <w:t>What does supe</w:t>
      </w:r>
      <w:r w:rsidR="001501AE" w:rsidRPr="007D1D4C">
        <w:rPr>
          <w:rStyle w:val="Hyperlink"/>
          <w:rFonts w:ascii="Times New Roman" w:hAnsi="Times New Roman" w:cs="Times New Roman"/>
          <w:rPrChange w:id="17" w:author="Microsoft Office User" w:date="2021-11-05T18:30:00Z">
            <w:rPr>
              <w:color w:val="FF0000"/>
              <w:u w:val="single"/>
            </w:rPr>
          </w:rPrChange>
        </w:rPr>
        <w:t>r</w:t>
      </w:r>
      <w:r w:rsidR="001501AE" w:rsidRPr="007D1D4C">
        <w:rPr>
          <w:rStyle w:val="Hyperlink"/>
          <w:rFonts w:ascii="Times New Roman" w:hAnsi="Times New Roman" w:cs="Times New Roman"/>
          <w:rPrChange w:id="18" w:author="Microsoft Office User" w:date="2021-11-05T18:30:00Z">
            <w:rPr>
              <w:color w:val="FF0000"/>
              <w:u w:val="single"/>
            </w:rPr>
          </w:rPrChange>
        </w:rPr>
        <w:t>visor need after logging in?</w:t>
      </w:r>
    </w:p>
    <w:p w14:paraId="70D68A2E" w14:textId="57645175" w:rsidR="00471314" w:rsidRPr="007D1D4C" w:rsidRDefault="007D1D4C">
      <w:pPr>
        <w:numPr>
          <w:ilvl w:val="0"/>
          <w:numId w:val="1"/>
        </w:numPr>
        <w:spacing w:line="240" w:lineRule="auto"/>
        <w:jc w:val="both"/>
        <w:rPr>
          <w:rFonts w:ascii="Times New Roman" w:hAnsi="Times New Roman" w:cs="Times New Roman"/>
          <w:rPrChange w:id="19" w:author="Microsoft Office User" w:date="2021-11-05T18:30:00Z">
            <w:rPr/>
          </w:rPrChange>
        </w:rPr>
        <w:pPrChange w:id="20" w:author="Microsoft Office User" w:date="2021-11-05T18:29:00Z">
          <w:pPr>
            <w:numPr>
              <w:numId w:val="1"/>
            </w:numPr>
            <w:ind w:left="720" w:hanging="360"/>
            <w:jc w:val="both"/>
          </w:pPr>
        </w:pPrChange>
      </w:pPr>
      <w:r>
        <w:rPr>
          <w:rFonts w:ascii="Times New Roman" w:hAnsi="Times New Roman" w:cs="Times New Roman"/>
          <w:color w:val="FF0000"/>
          <w:sz w:val="28"/>
          <w:szCs w:val="28"/>
          <w:u w:val="single"/>
        </w:rPr>
        <w:fldChar w:fldCharType="end"/>
      </w:r>
      <w:r w:rsidR="008D2271" w:rsidRPr="007D1D4C">
        <w:rPr>
          <w:rFonts w:ascii="Times New Roman" w:hAnsi="Times New Roman" w:cs="Times New Roman"/>
          <w:rPrChange w:id="21" w:author="Microsoft Office User" w:date="2021-11-05T18:30:00Z">
            <w:rPr>
              <w:color w:val="1155CC"/>
              <w:u w:val="single"/>
            </w:rPr>
          </w:rPrChange>
        </w:rPr>
        <w:fldChar w:fldCharType="begin"/>
      </w:r>
      <w:r w:rsidR="008D2271" w:rsidRPr="007D1D4C">
        <w:rPr>
          <w:rFonts w:ascii="Times New Roman" w:hAnsi="Times New Roman" w:cs="Times New Roman"/>
          <w:rPrChange w:id="22" w:author="Microsoft Office User" w:date="2021-11-05T18:30:00Z">
            <w:rPr/>
          </w:rPrChange>
        </w:rPr>
        <w:instrText xml:space="preserve"> HYPERLINK \l "_2et92p0" \h </w:instrText>
      </w:r>
      <w:r w:rsidR="008D2271" w:rsidRPr="007D1D4C">
        <w:rPr>
          <w:rFonts w:ascii="Times New Roman" w:hAnsi="Times New Roman" w:cs="Times New Roman"/>
          <w:rPrChange w:id="23"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24" w:author="Microsoft Office User" w:date="2021-11-05T18:30:00Z">
            <w:rPr>
              <w:color w:val="1155CC"/>
              <w:u w:val="single"/>
            </w:rPr>
          </w:rPrChange>
        </w:rPr>
        <w:t>Complete your profile</w:t>
      </w:r>
      <w:r w:rsidR="008D2271" w:rsidRPr="007D1D4C">
        <w:rPr>
          <w:rFonts w:ascii="Times New Roman" w:hAnsi="Times New Roman" w:cs="Times New Roman"/>
          <w:color w:val="1155CC"/>
          <w:u w:val="single"/>
          <w:rPrChange w:id="25" w:author="Microsoft Office User" w:date="2021-11-05T18:30:00Z">
            <w:rPr>
              <w:color w:val="1155CC"/>
              <w:u w:val="single"/>
            </w:rPr>
          </w:rPrChange>
        </w:rPr>
        <w:fldChar w:fldCharType="end"/>
      </w:r>
    </w:p>
    <w:p w14:paraId="717FE891" w14:textId="77777777" w:rsidR="00471314" w:rsidRPr="007D1D4C" w:rsidRDefault="008D2271">
      <w:pPr>
        <w:numPr>
          <w:ilvl w:val="0"/>
          <w:numId w:val="1"/>
        </w:numPr>
        <w:spacing w:line="240" w:lineRule="auto"/>
        <w:jc w:val="both"/>
        <w:rPr>
          <w:rFonts w:ascii="Times New Roman" w:hAnsi="Times New Roman" w:cs="Times New Roman"/>
          <w:rPrChange w:id="26" w:author="Microsoft Office User" w:date="2021-11-05T18:30:00Z">
            <w:rPr/>
          </w:rPrChange>
        </w:rPr>
        <w:pPrChange w:id="27" w:author="Microsoft Office User" w:date="2021-11-05T18:29:00Z">
          <w:pPr>
            <w:numPr>
              <w:numId w:val="1"/>
            </w:numPr>
            <w:ind w:left="720" w:hanging="360"/>
            <w:jc w:val="both"/>
          </w:pPr>
        </w:pPrChange>
      </w:pPr>
      <w:r w:rsidRPr="007D1D4C">
        <w:rPr>
          <w:rFonts w:ascii="Times New Roman" w:hAnsi="Times New Roman" w:cs="Times New Roman"/>
          <w:rPrChange w:id="28" w:author="Microsoft Office User" w:date="2021-11-05T18:30:00Z">
            <w:rPr>
              <w:color w:val="1155CC"/>
              <w:u w:val="single"/>
            </w:rPr>
          </w:rPrChange>
        </w:rPr>
        <w:fldChar w:fldCharType="begin"/>
      </w:r>
      <w:r w:rsidRPr="007D1D4C">
        <w:rPr>
          <w:rFonts w:ascii="Times New Roman" w:hAnsi="Times New Roman" w:cs="Times New Roman"/>
          <w:rPrChange w:id="29" w:author="Microsoft Office User" w:date="2021-11-05T18:30:00Z">
            <w:rPr/>
          </w:rPrChange>
        </w:rPr>
        <w:instrText xml:space="preserve"> HYPERLINK \l "_tyjcwt" \h </w:instrText>
      </w:r>
      <w:r w:rsidRPr="007D1D4C">
        <w:rPr>
          <w:rFonts w:ascii="Times New Roman" w:hAnsi="Times New Roman" w:cs="Times New Roman"/>
          <w:rPrChange w:id="30"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31" w:author="Microsoft Office User" w:date="2021-11-05T18:30:00Z">
            <w:rPr>
              <w:color w:val="1155CC"/>
              <w:u w:val="single"/>
            </w:rPr>
          </w:rPrChange>
        </w:rPr>
        <w:t>Choose your Experience Badges</w:t>
      </w:r>
      <w:r w:rsidRPr="007D1D4C">
        <w:rPr>
          <w:rFonts w:ascii="Times New Roman" w:hAnsi="Times New Roman" w:cs="Times New Roman"/>
          <w:color w:val="1155CC"/>
          <w:u w:val="single"/>
          <w:rPrChange w:id="32" w:author="Microsoft Office User" w:date="2021-11-05T18:30:00Z">
            <w:rPr>
              <w:color w:val="1155CC"/>
              <w:u w:val="single"/>
            </w:rPr>
          </w:rPrChange>
        </w:rPr>
        <w:fldChar w:fldCharType="end"/>
      </w:r>
    </w:p>
    <w:p w14:paraId="5309E535" w14:textId="77777777" w:rsidR="00471314" w:rsidRPr="007D1D4C" w:rsidRDefault="008D2271">
      <w:pPr>
        <w:numPr>
          <w:ilvl w:val="0"/>
          <w:numId w:val="1"/>
        </w:numPr>
        <w:spacing w:line="240" w:lineRule="auto"/>
        <w:jc w:val="both"/>
        <w:rPr>
          <w:rFonts w:ascii="Times New Roman" w:hAnsi="Times New Roman" w:cs="Times New Roman"/>
          <w:rPrChange w:id="33" w:author="Microsoft Office User" w:date="2021-11-05T18:30:00Z">
            <w:rPr/>
          </w:rPrChange>
        </w:rPr>
        <w:pPrChange w:id="34" w:author="Microsoft Office User" w:date="2021-11-05T18:29:00Z">
          <w:pPr>
            <w:numPr>
              <w:numId w:val="1"/>
            </w:numPr>
            <w:ind w:left="720" w:hanging="360"/>
            <w:jc w:val="both"/>
          </w:pPr>
        </w:pPrChange>
      </w:pPr>
      <w:r w:rsidRPr="007D1D4C">
        <w:rPr>
          <w:rFonts w:ascii="Times New Roman" w:hAnsi="Times New Roman" w:cs="Times New Roman"/>
          <w:rPrChange w:id="35" w:author="Microsoft Office User" w:date="2021-11-05T18:30:00Z">
            <w:rPr>
              <w:color w:val="1155CC"/>
              <w:u w:val="single"/>
            </w:rPr>
          </w:rPrChange>
        </w:rPr>
        <w:fldChar w:fldCharType="begin"/>
      </w:r>
      <w:r w:rsidRPr="007D1D4C">
        <w:rPr>
          <w:rFonts w:ascii="Times New Roman" w:hAnsi="Times New Roman" w:cs="Times New Roman"/>
          <w:rPrChange w:id="36" w:author="Microsoft Office User" w:date="2021-11-05T18:30:00Z">
            <w:rPr/>
          </w:rPrChange>
        </w:rPr>
        <w:instrText xml:space="preserve"> HYPERLINK \l "_2s8eyo1" \h </w:instrText>
      </w:r>
      <w:r w:rsidRPr="007D1D4C">
        <w:rPr>
          <w:rFonts w:ascii="Times New Roman" w:hAnsi="Times New Roman" w:cs="Times New Roman"/>
          <w:rPrChange w:id="37"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38" w:author="Microsoft Office User" w:date="2021-11-05T18:30:00Z">
            <w:rPr>
              <w:color w:val="1155CC"/>
              <w:u w:val="single"/>
            </w:rPr>
          </w:rPrChange>
        </w:rPr>
        <w:t>Go through the projects and find the ones that you find interesting</w:t>
      </w:r>
      <w:r w:rsidRPr="007D1D4C">
        <w:rPr>
          <w:rFonts w:ascii="Times New Roman" w:hAnsi="Times New Roman" w:cs="Times New Roman"/>
          <w:color w:val="1155CC"/>
          <w:u w:val="single"/>
          <w:rPrChange w:id="39" w:author="Microsoft Office User" w:date="2021-11-05T18:30:00Z">
            <w:rPr>
              <w:color w:val="1155CC"/>
              <w:u w:val="single"/>
            </w:rPr>
          </w:rPrChange>
        </w:rPr>
        <w:fldChar w:fldCharType="end"/>
      </w:r>
    </w:p>
    <w:p w14:paraId="3DAAF6B3" w14:textId="77777777" w:rsidR="00471314" w:rsidRPr="007D1D4C" w:rsidRDefault="008D2271">
      <w:pPr>
        <w:numPr>
          <w:ilvl w:val="0"/>
          <w:numId w:val="1"/>
        </w:numPr>
        <w:spacing w:line="240" w:lineRule="auto"/>
        <w:jc w:val="both"/>
        <w:rPr>
          <w:rFonts w:ascii="Times New Roman" w:hAnsi="Times New Roman" w:cs="Times New Roman"/>
          <w:rPrChange w:id="40" w:author="Microsoft Office User" w:date="2021-11-05T18:30:00Z">
            <w:rPr/>
          </w:rPrChange>
        </w:rPr>
        <w:pPrChange w:id="41" w:author="Microsoft Office User" w:date="2021-11-05T18:29:00Z">
          <w:pPr>
            <w:numPr>
              <w:numId w:val="1"/>
            </w:numPr>
            <w:ind w:left="720" w:hanging="360"/>
            <w:jc w:val="both"/>
          </w:pPr>
        </w:pPrChange>
      </w:pPr>
      <w:r w:rsidRPr="007D1D4C">
        <w:rPr>
          <w:rFonts w:ascii="Times New Roman" w:hAnsi="Times New Roman" w:cs="Times New Roman"/>
          <w:rPrChange w:id="42" w:author="Microsoft Office User" w:date="2021-11-05T18:30:00Z">
            <w:rPr>
              <w:color w:val="1155CC"/>
              <w:u w:val="single"/>
            </w:rPr>
          </w:rPrChange>
        </w:rPr>
        <w:fldChar w:fldCharType="begin"/>
      </w:r>
      <w:r w:rsidRPr="007D1D4C">
        <w:rPr>
          <w:rFonts w:ascii="Times New Roman" w:hAnsi="Times New Roman" w:cs="Times New Roman"/>
          <w:rPrChange w:id="43" w:author="Microsoft Office User" w:date="2021-11-05T18:30:00Z">
            <w:rPr/>
          </w:rPrChange>
        </w:rPr>
        <w:instrText xml:space="preserve"> HYPERLINK \l "_17dp8vu" \h </w:instrText>
      </w:r>
      <w:r w:rsidRPr="007D1D4C">
        <w:rPr>
          <w:rFonts w:ascii="Times New Roman" w:hAnsi="Times New Roman" w:cs="Times New Roman"/>
          <w:rPrChange w:id="44"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45" w:author="Microsoft Office User" w:date="2021-11-05T18:30:00Z">
            <w:rPr>
              <w:color w:val="1155CC"/>
              <w:u w:val="single"/>
            </w:rPr>
          </w:rPrChange>
        </w:rPr>
        <w:t>Increase in your credit</w:t>
      </w:r>
      <w:r w:rsidRPr="007D1D4C">
        <w:rPr>
          <w:rFonts w:ascii="Times New Roman" w:hAnsi="Times New Roman" w:cs="Times New Roman"/>
          <w:color w:val="1155CC"/>
          <w:u w:val="single"/>
          <w:rPrChange w:id="46" w:author="Microsoft Office User" w:date="2021-11-05T18:30:00Z">
            <w:rPr>
              <w:color w:val="1155CC"/>
              <w:u w:val="single"/>
            </w:rPr>
          </w:rPrChange>
        </w:rPr>
        <w:fldChar w:fldCharType="end"/>
      </w:r>
    </w:p>
    <w:p w14:paraId="62C6FFB3" w14:textId="77777777" w:rsidR="00471314" w:rsidRPr="007D1D4C" w:rsidRDefault="008D2271">
      <w:pPr>
        <w:numPr>
          <w:ilvl w:val="0"/>
          <w:numId w:val="1"/>
        </w:numPr>
        <w:spacing w:line="240" w:lineRule="auto"/>
        <w:jc w:val="both"/>
        <w:rPr>
          <w:rFonts w:ascii="Times New Roman" w:hAnsi="Times New Roman" w:cs="Times New Roman"/>
          <w:rPrChange w:id="47" w:author="Microsoft Office User" w:date="2021-11-05T18:30:00Z">
            <w:rPr/>
          </w:rPrChange>
        </w:rPr>
        <w:pPrChange w:id="48" w:author="Microsoft Office User" w:date="2021-11-05T18:29:00Z">
          <w:pPr>
            <w:numPr>
              <w:numId w:val="1"/>
            </w:numPr>
            <w:ind w:left="720" w:hanging="360"/>
            <w:jc w:val="both"/>
          </w:pPr>
        </w:pPrChange>
      </w:pPr>
      <w:r w:rsidRPr="007D1D4C">
        <w:rPr>
          <w:rFonts w:ascii="Times New Roman" w:hAnsi="Times New Roman" w:cs="Times New Roman"/>
          <w:rPrChange w:id="49" w:author="Microsoft Office User" w:date="2021-11-05T18:30:00Z">
            <w:rPr>
              <w:color w:val="1155CC"/>
              <w:u w:val="single"/>
            </w:rPr>
          </w:rPrChange>
        </w:rPr>
        <w:fldChar w:fldCharType="begin"/>
      </w:r>
      <w:r w:rsidRPr="007D1D4C">
        <w:rPr>
          <w:rFonts w:ascii="Times New Roman" w:hAnsi="Times New Roman" w:cs="Times New Roman"/>
          <w:rPrChange w:id="50" w:author="Microsoft Office User" w:date="2021-11-05T18:30:00Z">
            <w:rPr/>
          </w:rPrChange>
        </w:rPr>
        <w:instrText xml:space="preserve"> HYPERLINK \l "_3rdcrjn" \h </w:instrText>
      </w:r>
      <w:r w:rsidRPr="007D1D4C">
        <w:rPr>
          <w:rFonts w:ascii="Times New Roman" w:hAnsi="Times New Roman" w:cs="Times New Roman"/>
          <w:rPrChange w:id="51"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52" w:author="Microsoft Office User" w:date="2021-11-05T18:30:00Z">
            <w:rPr>
              <w:color w:val="1155CC"/>
              <w:u w:val="single"/>
            </w:rPr>
          </w:rPrChange>
        </w:rPr>
        <w:t>Apply for the projects</w:t>
      </w:r>
      <w:r w:rsidRPr="007D1D4C">
        <w:rPr>
          <w:rFonts w:ascii="Times New Roman" w:hAnsi="Times New Roman" w:cs="Times New Roman"/>
          <w:color w:val="1155CC"/>
          <w:u w:val="single"/>
          <w:rPrChange w:id="53" w:author="Microsoft Office User" w:date="2021-11-05T18:30:00Z">
            <w:rPr>
              <w:color w:val="1155CC"/>
              <w:u w:val="single"/>
            </w:rPr>
          </w:rPrChange>
        </w:rPr>
        <w:fldChar w:fldCharType="end"/>
      </w:r>
    </w:p>
    <w:p w14:paraId="074C6B98" w14:textId="0FE67931" w:rsidR="00471314" w:rsidRPr="007D1D4C" w:rsidRDefault="008D2271">
      <w:pPr>
        <w:numPr>
          <w:ilvl w:val="0"/>
          <w:numId w:val="1"/>
        </w:numPr>
        <w:spacing w:line="240" w:lineRule="auto"/>
        <w:jc w:val="both"/>
        <w:rPr>
          <w:rFonts w:ascii="Times New Roman" w:hAnsi="Times New Roman" w:cs="Times New Roman"/>
          <w:rPrChange w:id="54" w:author="Microsoft Office User" w:date="2021-11-05T18:30:00Z">
            <w:rPr/>
          </w:rPrChange>
        </w:rPr>
        <w:pPrChange w:id="55" w:author="Microsoft Office User" w:date="2021-11-05T18:29:00Z">
          <w:pPr>
            <w:numPr>
              <w:numId w:val="1"/>
            </w:numPr>
            <w:ind w:left="720" w:hanging="360"/>
            <w:jc w:val="both"/>
          </w:pPr>
        </w:pPrChange>
      </w:pPr>
      <w:r w:rsidRPr="007D1D4C">
        <w:rPr>
          <w:rFonts w:ascii="Times New Roman" w:hAnsi="Times New Roman" w:cs="Times New Roman"/>
          <w:rPrChange w:id="56" w:author="Microsoft Office User" w:date="2021-11-05T18:30:00Z">
            <w:rPr>
              <w:color w:val="1155CC"/>
              <w:u w:val="single"/>
            </w:rPr>
          </w:rPrChange>
        </w:rPr>
        <w:fldChar w:fldCharType="begin"/>
      </w:r>
      <w:r w:rsidRPr="007D1D4C">
        <w:rPr>
          <w:rFonts w:ascii="Times New Roman" w:hAnsi="Times New Roman" w:cs="Times New Roman"/>
          <w:rPrChange w:id="57" w:author="Microsoft Office User" w:date="2021-11-05T18:30:00Z">
            <w:rPr/>
          </w:rPrChange>
        </w:rPr>
        <w:instrText xml:space="preserve"> HYPERLINK \l "_26in1rg" \h </w:instrText>
      </w:r>
      <w:r w:rsidRPr="007D1D4C">
        <w:rPr>
          <w:rFonts w:ascii="Times New Roman" w:hAnsi="Times New Roman" w:cs="Times New Roman"/>
          <w:rPrChange w:id="58"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59" w:author="Microsoft Office User" w:date="2021-11-05T18:30:00Z">
            <w:rPr>
              <w:color w:val="1155CC"/>
              <w:u w:val="single"/>
            </w:rPr>
          </w:rPrChange>
        </w:rPr>
        <w:t xml:space="preserve">Sign the contract for the </w:t>
      </w:r>
      <w:ins w:id="60" w:author="Microsoft Office User" w:date="2021-11-06T14:25:00Z">
        <w:r w:rsidR="00F111E4" w:rsidRPr="007D1D4C">
          <w:rPr>
            <w:rFonts w:ascii="Times New Roman" w:hAnsi="Times New Roman" w:cs="Times New Roman"/>
            <w:color w:val="1155CC"/>
            <w:u w:val="single"/>
          </w:rPr>
          <w:t>main</w:t>
        </w:r>
      </w:ins>
      <w:del w:id="61" w:author="Microsoft Office User" w:date="2021-11-06T14:25:00Z">
        <w:r w:rsidR="001501AE" w:rsidRPr="007D1D4C" w:rsidDel="00F111E4">
          <w:rPr>
            <w:rFonts w:ascii="Times New Roman" w:hAnsi="Times New Roman" w:cs="Times New Roman"/>
            <w:color w:val="1155CC"/>
            <w:u w:val="single"/>
            <w:rPrChange w:id="62" w:author="Microsoft Office User" w:date="2021-11-05T18:30:00Z">
              <w:rPr>
                <w:color w:val="1155CC"/>
                <w:u w:val="single"/>
              </w:rPr>
            </w:rPrChange>
          </w:rPr>
          <w:delText>first</w:delText>
        </w:r>
      </w:del>
      <w:r w:rsidR="001501AE" w:rsidRPr="007D1D4C">
        <w:rPr>
          <w:rFonts w:ascii="Times New Roman" w:hAnsi="Times New Roman" w:cs="Times New Roman"/>
          <w:color w:val="1155CC"/>
          <w:u w:val="single"/>
          <w:rPrChange w:id="63" w:author="Microsoft Office User" w:date="2021-11-05T18:30:00Z">
            <w:rPr>
              <w:color w:val="1155CC"/>
              <w:u w:val="single"/>
            </w:rPr>
          </w:rPrChange>
        </w:rPr>
        <w:t xml:space="preserve"> supervisor</w:t>
      </w:r>
      <w:r w:rsidRPr="007D1D4C">
        <w:rPr>
          <w:rFonts w:ascii="Times New Roman" w:hAnsi="Times New Roman" w:cs="Times New Roman"/>
          <w:color w:val="1155CC"/>
          <w:u w:val="single"/>
          <w:rPrChange w:id="64" w:author="Microsoft Office User" w:date="2021-11-05T18:30:00Z">
            <w:rPr>
              <w:color w:val="1155CC"/>
              <w:u w:val="single"/>
            </w:rPr>
          </w:rPrChange>
        </w:rPr>
        <w:fldChar w:fldCharType="end"/>
      </w:r>
    </w:p>
    <w:p w14:paraId="19C85979" w14:textId="77777777" w:rsidR="00471314" w:rsidRPr="007D1D4C" w:rsidRDefault="008D2271">
      <w:pPr>
        <w:numPr>
          <w:ilvl w:val="0"/>
          <w:numId w:val="1"/>
        </w:numPr>
        <w:spacing w:line="240" w:lineRule="auto"/>
        <w:jc w:val="both"/>
        <w:rPr>
          <w:rFonts w:ascii="Times New Roman" w:hAnsi="Times New Roman" w:cs="Times New Roman"/>
          <w:rPrChange w:id="65" w:author="Microsoft Office User" w:date="2021-11-05T18:30:00Z">
            <w:rPr/>
          </w:rPrChange>
        </w:rPr>
        <w:pPrChange w:id="66" w:author="Microsoft Office User" w:date="2021-11-05T18:29:00Z">
          <w:pPr>
            <w:numPr>
              <w:numId w:val="1"/>
            </w:numPr>
            <w:ind w:left="720" w:hanging="360"/>
            <w:jc w:val="both"/>
          </w:pPr>
        </w:pPrChange>
      </w:pPr>
      <w:r w:rsidRPr="007D1D4C">
        <w:rPr>
          <w:rFonts w:ascii="Times New Roman" w:hAnsi="Times New Roman" w:cs="Times New Roman"/>
          <w:rPrChange w:id="67" w:author="Microsoft Office User" w:date="2021-11-05T18:30:00Z">
            <w:rPr>
              <w:color w:val="1155CC"/>
              <w:u w:val="single"/>
            </w:rPr>
          </w:rPrChange>
        </w:rPr>
        <w:fldChar w:fldCharType="begin"/>
      </w:r>
      <w:r w:rsidRPr="007D1D4C">
        <w:rPr>
          <w:rFonts w:ascii="Times New Roman" w:hAnsi="Times New Roman" w:cs="Times New Roman"/>
          <w:rPrChange w:id="68" w:author="Microsoft Office User" w:date="2021-11-05T18:30:00Z">
            <w:rPr/>
          </w:rPrChange>
        </w:rPr>
        <w:instrText xml:space="preserve"> HYPERLINK \l "_35nkun2" \h </w:instrText>
      </w:r>
      <w:r w:rsidRPr="007D1D4C">
        <w:rPr>
          <w:rFonts w:ascii="Times New Roman" w:hAnsi="Times New Roman" w:cs="Times New Roman"/>
          <w:rPrChange w:id="69"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70" w:author="Microsoft Office User" w:date="2021-11-05T18:30:00Z">
            <w:rPr>
              <w:color w:val="1155CC"/>
              <w:u w:val="single"/>
            </w:rPr>
          </w:rPrChange>
        </w:rPr>
        <w:t>Create your own team</w:t>
      </w:r>
      <w:r w:rsidRPr="007D1D4C">
        <w:rPr>
          <w:rFonts w:ascii="Times New Roman" w:hAnsi="Times New Roman" w:cs="Times New Roman"/>
          <w:color w:val="1155CC"/>
          <w:u w:val="single"/>
          <w:rPrChange w:id="71" w:author="Microsoft Office User" w:date="2021-11-05T18:30:00Z">
            <w:rPr>
              <w:color w:val="1155CC"/>
              <w:u w:val="single"/>
            </w:rPr>
          </w:rPrChange>
        </w:rPr>
        <w:fldChar w:fldCharType="end"/>
      </w:r>
    </w:p>
    <w:p w14:paraId="361D33BA" w14:textId="77777777" w:rsidR="00471314" w:rsidRPr="007D1D4C" w:rsidRDefault="008D2271">
      <w:pPr>
        <w:numPr>
          <w:ilvl w:val="0"/>
          <w:numId w:val="1"/>
        </w:numPr>
        <w:spacing w:line="240" w:lineRule="auto"/>
        <w:jc w:val="both"/>
        <w:rPr>
          <w:rFonts w:ascii="Times New Roman" w:hAnsi="Times New Roman" w:cs="Times New Roman"/>
          <w:rPrChange w:id="72" w:author="Microsoft Office User" w:date="2021-11-05T18:30:00Z">
            <w:rPr/>
          </w:rPrChange>
        </w:rPr>
        <w:pPrChange w:id="73" w:author="Microsoft Office User" w:date="2021-11-05T18:29:00Z">
          <w:pPr>
            <w:numPr>
              <w:numId w:val="1"/>
            </w:numPr>
            <w:ind w:left="720" w:hanging="360"/>
            <w:jc w:val="both"/>
          </w:pPr>
        </w:pPrChange>
      </w:pPr>
      <w:r w:rsidRPr="007D1D4C">
        <w:rPr>
          <w:rFonts w:ascii="Times New Roman" w:hAnsi="Times New Roman" w:cs="Times New Roman"/>
          <w:rPrChange w:id="74" w:author="Microsoft Office User" w:date="2021-11-05T18:30:00Z">
            <w:rPr>
              <w:color w:val="1155CC"/>
              <w:u w:val="single"/>
            </w:rPr>
          </w:rPrChange>
        </w:rPr>
        <w:fldChar w:fldCharType="begin"/>
      </w:r>
      <w:r w:rsidRPr="007D1D4C">
        <w:rPr>
          <w:rFonts w:ascii="Times New Roman" w:hAnsi="Times New Roman" w:cs="Times New Roman"/>
          <w:rPrChange w:id="75" w:author="Microsoft Office User" w:date="2021-11-05T18:30:00Z">
            <w:rPr/>
          </w:rPrChange>
        </w:rPr>
        <w:instrText xml:space="preserve"> HYPERLINK \l "_z337ya" \h </w:instrText>
      </w:r>
      <w:r w:rsidRPr="007D1D4C">
        <w:rPr>
          <w:rFonts w:ascii="Times New Roman" w:hAnsi="Times New Roman" w:cs="Times New Roman"/>
          <w:rPrChange w:id="76"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77" w:author="Microsoft Office User" w:date="2021-11-05T18:30:00Z">
            <w:rPr>
              <w:color w:val="1155CC"/>
              <w:u w:val="single"/>
            </w:rPr>
          </w:rPrChange>
        </w:rPr>
        <w:t>Set the meeting time, Communication link, and Language</w:t>
      </w:r>
      <w:r w:rsidRPr="007D1D4C">
        <w:rPr>
          <w:rFonts w:ascii="Times New Roman" w:hAnsi="Times New Roman" w:cs="Times New Roman"/>
          <w:color w:val="1155CC"/>
          <w:u w:val="single"/>
          <w:rPrChange w:id="78" w:author="Microsoft Office User" w:date="2021-11-05T18:30:00Z">
            <w:rPr>
              <w:color w:val="1155CC"/>
              <w:u w:val="single"/>
            </w:rPr>
          </w:rPrChange>
        </w:rPr>
        <w:fldChar w:fldCharType="end"/>
      </w:r>
    </w:p>
    <w:p w14:paraId="195625F6" w14:textId="77777777" w:rsidR="00471314" w:rsidRPr="007D1D4C" w:rsidRDefault="008D2271">
      <w:pPr>
        <w:numPr>
          <w:ilvl w:val="0"/>
          <w:numId w:val="1"/>
        </w:numPr>
        <w:spacing w:line="240" w:lineRule="auto"/>
        <w:jc w:val="both"/>
        <w:rPr>
          <w:rFonts w:ascii="Times New Roman" w:hAnsi="Times New Roman" w:cs="Times New Roman"/>
          <w:rPrChange w:id="79" w:author="Microsoft Office User" w:date="2021-11-05T18:30:00Z">
            <w:rPr/>
          </w:rPrChange>
        </w:rPr>
        <w:pPrChange w:id="80" w:author="Microsoft Office User" w:date="2021-11-05T18:29:00Z">
          <w:pPr>
            <w:numPr>
              <w:numId w:val="1"/>
            </w:numPr>
            <w:ind w:left="720" w:hanging="360"/>
            <w:jc w:val="both"/>
          </w:pPr>
        </w:pPrChange>
      </w:pPr>
      <w:r w:rsidRPr="007D1D4C">
        <w:rPr>
          <w:rFonts w:ascii="Times New Roman" w:hAnsi="Times New Roman" w:cs="Times New Roman"/>
          <w:rPrChange w:id="81" w:author="Microsoft Office User" w:date="2021-11-05T18:30:00Z">
            <w:rPr>
              <w:color w:val="1155CC"/>
              <w:u w:val="single"/>
            </w:rPr>
          </w:rPrChange>
        </w:rPr>
        <w:fldChar w:fldCharType="begin"/>
      </w:r>
      <w:r w:rsidRPr="007D1D4C">
        <w:rPr>
          <w:rFonts w:ascii="Times New Roman" w:hAnsi="Times New Roman" w:cs="Times New Roman"/>
          <w:rPrChange w:id="82" w:author="Microsoft Office User" w:date="2021-11-05T18:30:00Z">
            <w:rPr/>
          </w:rPrChange>
        </w:rPr>
        <w:instrText xml:space="preserve"> HYPERLINK \l "_3j2qqm3" \h </w:instrText>
      </w:r>
      <w:r w:rsidRPr="007D1D4C">
        <w:rPr>
          <w:rFonts w:ascii="Times New Roman" w:hAnsi="Times New Roman" w:cs="Times New Roman"/>
          <w:rPrChange w:id="83"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84" w:author="Microsoft Office User" w:date="2021-11-05T18:30:00Z">
            <w:rPr>
              <w:color w:val="1155CC"/>
              <w:u w:val="single"/>
            </w:rPr>
          </w:rPrChange>
        </w:rPr>
        <w:t>Specify tasks for the members within the project</w:t>
      </w:r>
      <w:r w:rsidRPr="007D1D4C">
        <w:rPr>
          <w:rFonts w:ascii="Times New Roman" w:hAnsi="Times New Roman" w:cs="Times New Roman"/>
          <w:color w:val="1155CC"/>
          <w:u w:val="single"/>
          <w:rPrChange w:id="85" w:author="Microsoft Office User" w:date="2021-11-05T18:30:00Z">
            <w:rPr>
              <w:color w:val="1155CC"/>
              <w:u w:val="single"/>
            </w:rPr>
          </w:rPrChange>
        </w:rPr>
        <w:fldChar w:fldCharType="end"/>
      </w:r>
    </w:p>
    <w:p w14:paraId="18FB1B79" w14:textId="77777777" w:rsidR="00471314" w:rsidRPr="007D1D4C" w:rsidRDefault="00471314">
      <w:pPr>
        <w:spacing w:line="240" w:lineRule="auto"/>
        <w:jc w:val="both"/>
        <w:rPr>
          <w:rFonts w:ascii="Times New Roman" w:hAnsi="Times New Roman" w:cs="Times New Roman"/>
          <w:rPrChange w:id="86" w:author="Microsoft Office User" w:date="2021-11-05T18:30:00Z">
            <w:rPr/>
          </w:rPrChange>
        </w:rPr>
        <w:pPrChange w:id="87" w:author="Microsoft Office User" w:date="2021-11-05T18:29:00Z">
          <w:pPr>
            <w:jc w:val="both"/>
          </w:pPr>
        </w:pPrChange>
      </w:pPr>
    </w:p>
    <w:bookmarkStart w:id="88" w:name="_1fob9te" w:colFirst="0" w:colLast="0"/>
    <w:bookmarkEnd w:id="88"/>
    <w:p w14:paraId="7459A0E9" w14:textId="1D991A78" w:rsidR="00471314" w:rsidRPr="007D1D4C" w:rsidRDefault="007D1D4C">
      <w:pPr>
        <w:pStyle w:val="Heading3"/>
        <w:spacing w:line="240" w:lineRule="auto"/>
        <w:jc w:val="both"/>
        <w:rPr>
          <w:rStyle w:val="Hyperlink"/>
          <w:rFonts w:ascii="Times New Roman" w:hAnsi="Times New Roman" w:cs="Times New Roman"/>
          <w:rPrChange w:id="89" w:author="Microsoft Office User" w:date="2021-11-05T18:30:00Z">
            <w:rPr>
              <w:color w:val="FF0000"/>
              <w:u w:val="single"/>
            </w:rPr>
          </w:rPrChange>
        </w:rPr>
        <w:pPrChange w:id="90" w:author="Microsoft Office User" w:date="2021-11-05T18:29:00Z">
          <w:pPr>
            <w:pStyle w:val="Heading3"/>
            <w:jc w:val="both"/>
          </w:pPr>
        </w:pPrChange>
      </w:pPr>
      <w:r>
        <w:rPr>
          <w:rFonts w:ascii="Times New Roman" w:hAnsi="Times New Roman" w:cs="Times New Roman"/>
          <w:color w:val="FF0000"/>
          <w:u w:val="single"/>
        </w:rPr>
        <w:fldChar w:fldCharType="begin"/>
      </w:r>
      <w:r>
        <w:rPr>
          <w:rFonts w:ascii="Times New Roman" w:hAnsi="Times New Roman" w:cs="Times New Roman"/>
          <w:color w:val="FF0000"/>
          <w:u w:val="single"/>
        </w:rPr>
        <w:instrText xml:space="preserve"> HYPERLINK  \l "_How_can_a" </w:instrText>
      </w:r>
      <w:r>
        <w:rPr>
          <w:rFonts w:ascii="Times New Roman" w:hAnsi="Times New Roman" w:cs="Times New Roman"/>
          <w:color w:val="FF0000"/>
          <w:u w:val="single"/>
        </w:rPr>
      </w:r>
      <w:r>
        <w:rPr>
          <w:rFonts w:ascii="Times New Roman" w:hAnsi="Times New Roman" w:cs="Times New Roman"/>
          <w:color w:val="FF0000"/>
          <w:u w:val="single"/>
        </w:rPr>
        <w:fldChar w:fldCharType="separate"/>
      </w:r>
      <w:r w:rsidR="001501AE" w:rsidRPr="007D1D4C">
        <w:rPr>
          <w:rStyle w:val="Hyperlink"/>
          <w:rFonts w:ascii="Times New Roman" w:hAnsi="Times New Roman" w:cs="Times New Roman"/>
          <w:rPrChange w:id="91" w:author="Microsoft Office User" w:date="2021-11-05T18:30:00Z">
            <w:rPr>
              <w:color w:val="FF0000"/>
              <w:u w:val="single"/>
            </w:rPr>
          </w:rPrChange>
        </w:rPr>
        <w:t>How can supervisor define a new project?</w:t>
      </w:r>
    </w:p>
    <w:p w14:paraId="2D7EEE13" w14:textId="68C4BD1D" w:rsidR="00471314" w:rsidRPr="007D1D4C" w:rsidRDefault="007D1D4C">
      <w:pPr>
        <w:numPr>
          <w:ilvl w:val="0"/>
          <w:numId w:val="5"/>
        </w:numPr>
        <w:spacing w:line="240" w:lineRule="auto"/>
        <w:jc w:val="both"/>
        <w:rPr>
          <w:rFonts w:ascii="Times New Roman" w:hAnsi="Times New Roman" w:cs="Times New Roman"/>
          <w:rPrChange w:id="92" w:author="Microsoft Office User" w:date="2021-11-05T18:30:00Z">
            <w:rPr/>
          </w:rPrChange>
        </w:rPr>
        <w:pPrChange w:id="93" w:author="Microsoft Office User" w:date="2021-11-05T18:29:00Z">
          <w:pPr>
            <w:numPr>
              <w:numId w:val="5"/>
            </w:numPr>
            <w:ind w:left="720" w:hanging="360"/>
            <w:jc w:val="both"/>
          </w:pPr>
        </w:pPrChange>
      </w:pPr>
      <w:r>
        <w:rPr>
          <w:rFonts w:ascii="Times New Roman" w:hAnsi="Times New Roman" w:cs="Times New Roman"/>
          <w:color w:val="FF0000"/>
          <w:sz w:val="28"/>
          <w:szCs w:val="28"/>
          <w:u w:val="single"/>
        </w:rPr>
        <w:fldChar w:fldCharType="end"/>
      </w:r>
      <w:r w:rsidR="008D2271" w:rsidRPr="007D1D4C">
        <w:rPr>
          <w:rFonts w:ascii="Times New Roman" w:hAnsi="Times New Roman" w:cs="Times New Roman"/>
          <w:rPrChange w:id="94" w:author="Microsoft Office User" w:date="2021-11-05T18:30:00Z">
            <w:rPr>
              <w:color w:val="1155CC"/>
              <w:u w:val="single"/>
            </w:rPr>
          </w:rPrChange>
        </w:rPr>
        <w:fldChar w:fldCharType="begin"/>
      </w:r>
      <w:r w:rsidR="008D2271" w:rsidRPr="007D1D4C">
        <w:rPr>
          <w:rFonts w:ascii="Times New Roman" w:hAnsi="Times New Roman" w:cs="Times New Roman"/>
          <w:rPrChange w:id="95" w:author="Microsoft Office User" w:date="2021-11-05T18:30:00Z">
            <w:rPr/>
          </w:rPrChange>
        </w:rPr>
        <w:instrText xml:space="preserve"> HYPERLINK \l "_4i7ojhp" \h </w:instrText>
      </w:r>
      <w:r w:rsidR="008D2271" w:rsidRPr="007D1D4C">
        <w:rPr>
          <w:rFonts w:ascii="Times New Roman" w:hAnsi="Times New Roman" w:cs="Times New Roman"/>
          <w:rPrChange w:id="96"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97" w:author="Microsoft Office User" w:date="2021-11-05T18:30:00Z">
            <w:rPr>
              <w:color w:val="1155CC"/>
              <w:u w:val="single"/>
            </w:rPr>
          </w:rPrChange>
        </w:rPr>
        <w:t>Go to suggest a project</w:t>
      </w:r>
      <w:r w:rsidR="008D2271" w:rsidRPr="007D1D4C">
        <w:rPr>
          <w:rFonts w:ascii="Times New Roman" w:hAnsi="Times New Roman" w:cs="Times New Roman"/>
          <w:color w:val="1155CC"/>
          <w:u w:val="single"/>
          <w:rPrChange w:id="98" w:author="Microsoft Office User" w:date="2021-11-05T18:30:00Z">
            <w:rPr>
              <w:color w:val="1155CC"/>
              <w:u w:val="single"/>
            </w:rPr>
          </w:rPrChange>
        </w:rPr>
        <w:fldChar w:fldCharType="end"/>
      </w:r>
    </w:p>
    <w:p w14:paraId="79802A3D" w14:textId="77777777" w:rsidR="00471314" w:rsidRPr="007D1D4C" w:rsidRDefault="008D2271">
      <w:pPr>
        <w:numPr>
          <w:ilvl w:val="0"/>
          <w:numId w:val="5"/>
        </w:numPr>
        <w:spacing w:line="240" w:lineRule="auto"/>
        <w:jc w:val="both"/>
        <w:rPr>
          <w:rFonts w:ascii="Times New Roman" w:hAnsi="Times New Roman" w:cs="Times New Roman"/>
          <w:rPrChange w:id="99" w:author="Microsoft Office User" w:date="2021-11-05T18:30:00Z">
            <w:rPr/>
          </w:rPrChange>
        </w:rPr>
        <w:pPrChange w:id="100" w:author="Microsoft Office User" w:date="2021-11-05T18:29:00Z">
          <w:pPr>
            <w:numPr>
              <w:numId w:val="5"/>
            </w:numPr>
            <w:ind w:left="720" w:hanging="360"/>
            <w:jc w:val="both"/>
          </w:pPr>
        </w:pPrChange>
      </w:pPr>
      <w:r w:rsidRPr="007D1D4C">
        <w:rPr>
          <w:rFonts w:ascii="Times New Roman" w:hAnsi="Times New Roman" w:cs="Times New Roman"/>
          <w:rPrChange w:id="101" w:author="Microsoft Office User" w:date="2021-11-05T18:30:00Z">
            <w:rPr>
              <w:color w:val="1155CC"/>
              <w:u w:val="single"/>
            </w:rPr>
          </w:rPrChange>
        </w:rPr>
        <w:fldChar w:fldCharType="begin"/>
      </w:r>
      <w:r w:rsidRPr="007D1D4C">
        <w:rPr>
          <w:rFonts w:ascii="Times New Roman" w:hAnsi="Times New Roman" w:cs="Times New Roman"/>
          <w:rPrChange w:id="102" w:author="Microsoft Office User" w:date="2021-11-05T18:30:00Z">
            <w:rPr/>
          </w:rPrChange>
        </w:rPr>
        <w:instrText xml:space="preserve"> HYPERLINK \l "_1ci93xb" \h </w:instrText>
      </w:r>
      <w:r w:rsidRPr="007D1D4C">
        <w:rPr>
          <w:rFonts w:ascii="Times New Roman" w:hAnsi="Times New Roman" w:cs="Times New Roman"/>
          <w:rPrChange w:id="103"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104" w:author="Microsoft Office User" w:date="2021-11-05T18:30:00Z">
            <w:rPr>
              <w:color w:val="1155CC"/>
              <w:u w:val="single"/>
            </w:rPr>
          </w:rPrChange>
        </w:rPr>
        <w:t>Fill the information</w:t>
      </w:r>
      <w:r w:rsidRPr="007D1D4C">
        <w:rPr>
          <w:rFonts w:ascii="Times New Roman" w:hAnsi="Times New Roman" w:cs="Times New Roman"/>
          <w:color w:val="1155CC"/>
          <w:u w:val="single"/>
          <w:rPrChange w:id="105" w:author="Microsoft Office User" w:date="2021-11-05T18:30:00Z">
            <w:rPr>
              <w:color w:val="1155CC"/>
              <w:u w:val="single"/>
            </w:rPr>
          </w:rPrChange>
        </w:rPr>
        <w:fldChar w:fldCharType="end"/>
      </w:r>
    </w:p>
    <w:p w14:paraId="44E1501C" w14:textId="77777777" w:rsidR="00471314" w:rsidRPr="007D1D4C" w:rsidRDefault="008D2271">
      <w:pPr>
        <w:numPr>
          <w:ilvl w:val="0"/>
          <w:numId w:val="5"/>
        </w:numPr>
        <w:spacing w:line="240" w:lineRule="auto"/>
        <w:jc w:val="both"/>
        <w:rPr>
          <w:rFonts w:ascii="Times New Roman" w:hAnsi="Times New Roman" w:cs="Times New Roman"/>
          <w:rPrChange w:id="106" w:author="Microsoft Office User" w:date="2021-11-05T18:30:00Z">
            <w:rPr/>
          </w:rPrChange>
        </w:rPr>
        <w:pPrChange w:id="107" w:author="Microsoft Office User" w:date="2021-11-05T18:29:00Z">
          <w:pPr>
            <w:numPr>
              <w:numId w:val="5"/>
            </w:numPr>
            <w:ind w:left="720" w:hanging="360"/>
            <w:jc w:val="both"/>
          </w:pPr>
        </w:pPrChange>
      </w:pPr>
      <w:r w:rsidRPr="007D1D4C">
        <w:rPr>
          <w:rFonts w:ascii="Times New Roman" w:hAnsi="Times New Roman" w:cs="Times New Roman"/>
          <w:rPrChange w:id="108" w:author="Microsoft Office User" w:date="2021-11-05T18:30:00Z">
            <w:rPr>
              <w:color w:val="1155CC"/>
              <w:u w:val="single"/>
            </w:rPr>
          </w:rPrChange>
        </w:rPr>
        <w:fldChar w:fldCharType="begin"/>
      </w:r>
      <w:r w:rsidRPr="007D1D4C">
        <w:rPr>
          <w:rFonts w:ascii="Times New Roman" w:hAnsi="Times New Roman" w:cs="Times New Roman"/>
          <w:rPrChange w:id="109" w:author="Microsoft Office User" w:date="2021-11-05T18:30:00Z">
            <w:rPr/>
          </w:rPrChange>
        </w:rPr>
        <w:instrText xml:space="preserve"> HYPERLINK \l "_3whwml4" \h </w:instrText>
      </w:r>
      <w:r w:rsidRPr="007D1D4C">
        <w:rPr>
          <w:rFonts w:ascii="Times New Roman" w:hAnsi="Times New Roman" w:cs="Times New Roman"/>
          <w:rPrChange w:id="110"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111" w:author="Microsoft Office User" w:date="2021-11-05T18:30:00Z">
            <w:rPr>
              <w:color w:val="1155CC"/>
              <w:u w:val="single"/>
            </w:rPr>
          </w:rPrChange>
        </w:rPr>
        <w:t>Increase in your credit if the project is funded</w:t>
      </w:r>
      <w:r w:rsidRPr="007D1D4C">
        <w:rPr>
          <w:rFonts w:ascii="Times New Roman" w:hAnsi="Times New Roman" w:cs="Times New Roman"/>
          <w:color w:val="1155CC"/>
          <w:u w:val="single"/>
          <w:rPrChange w:id="112" w:author="Microsoft Office User" w:date="2021-11-05T18:30:00Z">
            <w:rPr>
              <w:color w:val="1155CC"/>
              <w:u w:val="single"/>
            </w:rPr>
          </w:rPrChange>
        </w:rPr>
        <w:fldChar w:fldCharType="end"/>
      </w:r>
    </w:p>
    <w:p w14:paraId="12CB1605" w14:textId="77777777" w:rsidR="00471314" w:rsidRPr="007D1D4C" w:rsidRDefault="008D2271">
      <w:pPr>
        <w:numPr>
          <w:ilvl w:val="0"/>
          <w:numId w:val="5"/>
        </w:numPr>
        <w:spacing w:line="240" w:lineRule="auto"/>
        <w:jc w:val="both"/>
        <w:rPr>
          <w:rFonts w:ascii="Times New Roman" w:hAnsi="Times New Roman" w:cs="Times New Roman"/>
          <w:rPrChange w:id="113" w:author="Microsoft Office User" w:date="2021-11-05T18:30:00Z">
            <w:rPr/>
          </w:rPrChange>
        </w:rPr>
        <w:pPrChange w:id="114" w:author="Microsoft Office User" w:date="2021-11-05T18:29:00Z">
          <w:pPr>
            <w:numPr>
              <w:numId w:val="5"/>
            </w:numPr>
            <w:ind w:left="720" w:hanging="360"/>
            <w:jc w:val="both"/>
          </w:pPr>
        </w:pPrChange>
      </w:pPr>
      <w:r w:rsidRPr="007D1D4C">
        <w:rPr>
          <w:rFonts w:ascii="Times New Roman" w:hAnsi="Times New Roman" w:cs="Times New Roman"/>
          <w:rPrChange w:id="115" w:author="Microsoft Office User" w:date="2021-11-05T18:30:00Z">
            <w:rPr>
              <w:color w:val="1155CC"/>
              <w:u w:val="single"/>
            </w:rPr>
          </w:rPrChange>
        </w:rPr>
        <w:fldChar w:fldCharType="begin"/>
      </w:r>
      <w:r w:rsidRPr="007D1D4C">
        <w:rPr>
          <w:rFonts w:ascii="Times New Roman" w:hAnsi="Times New Roman" w:cs="Times New Roman"/>
          <w:rPrChange w:id="116" w:author="Microsoft Office User" w:date="2021-11-05T18:30:00Z">
            <w:rPr/>
          </w:rPrChange>
        </w:rPr>
        <w:instrText xml:space="preserve"> HYPERLINK \l "_2bn6wsx" \h </w:instrText>
      </w:r>
      <w:r w:rsidRPr="007D1D4C">
        <w:rPr>
          <w:rFonts w:ascii="Times New Roman" w:hAnsi="Times New Roman" w:cs="Times New Roman"/>
          <w:rPrChange w:id="117"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118" w:author="Microsoft Office User" w:date="2021-11-05T18:30:00Z">
            <w:rPr>
              <w:color w:val="1155CC"/>
              <w:u w:val="single"/>
            </w:rPr>
          </w:rPrChange>
        </w:rPr>
        <w:t>Send an RFP, Proposal</w:t>
      </w:r>
      <w:r w:rsidRPr="007D1D4C">
        <w:rPr>
          <w:rFonts w:ascii="Times New Roman" w:hAnsi="Times New Roman" w:cs="Times New Roman"/>
          <w:color w:val="1155CC"/>
          <w:u w:val="single"/>
          <w:rPrChange w:id="119" w:author="Microsoft Office User" w:date="2021-11-05T18:30:00Z">
            <w:rPr>
              <w:color w:val="1155CC"/>
              <w:u w:val="single"/>
            </w:rPr>
          </w:rPrChange>
        </w:rPr>
        <w:fldChar w:fldCharType="end"/>
      </w:r>
    </w:p>
    <w:p w14:paraId="14187B1C" w14:textId="77777777" w:rsidR="00471314" w:rsidRPr="007D1D4C" w:rsidDel="009C2C37" w:rsidRDefault="008D2271">
      <w:pPr>
        <w:numPr>
          <w:ilvl w:val="0"/>
          <w:numId w:val="5"/>
        </w:numPr>
        <w:spacing w:line="240" w:lineRule="auto"/>
        <w:jc w:val="both"/>
        <w:rPr>
          <w:del w:id="120" w:author="Microsoft Office User" w:date="2021-11-05T18:30:00Z"/>
          <w:rFonts w:ascii="Times New Roman" w:hAnsi="Times New Roman" w:cs="Times New Roman"/>
          <w:rPrChange w:id="121" w:author="Microsoft Office User" w:date="2021-11-05T18:30:00Z">
            <w:rPr>
              <w:del w:id="122" w:author="Microsoft Office User" w:date="2021-11-05T18:30:00Z"/>
            </w:rPr>
          </w:rPrChange>
        </w:rPr>
        <w:pPrChange w:id="123" w:author="Microsoft Office User" w:date="2021-11-05T18:29:00Z">
          <w:pPr>
            <w:numPr>
              <w:numId w:val="5"/>
            </w:numPr>
            <w:ind w:left="720" w:hanging="360"/>
            <w:jc w:val="both"/>
          </w:pPr>
        </w:pPrChange>
      </w:pPr>
      <w:r w:rsidRPr="007D1D4C">
        <w:rPr>
          <w:rFonts w:ascii="Times New Roman" w:hAnsi="Times New Roman" w:cs="Times New Roman"/>
          <w:rPrChange w:id="124" w:author="Microsoft Office User" w:date="2021-11-05T18:30:00Z">
            <w:rPr>
              <w:color w:val="1155CC"/>
              <w:u w:val="single"/>
            </w:rPr>
          </w:rPrChange>
        </w:rPr>
        <w:fldChar w:fldCharType="begin"/>
      </w:r>
      <w:r w:rsidRPr="007D1D4C">
        <w:rPr>
          <w:rFonts w:ascii="Times New Roman" w:hAnsi="Times New Roman" w:cs="Times New Roman"/>
          <w:rPrChange w:id="125" w:author="Microsoft Office User" w:date="2021-11-05T18:30:00Z">
            <w:rPr/>
          </w:rPrChange>
        </w:rPr>
        <w:instrText xml:space="preserve"> HYPERLINK \l "_49x2ik5" \h </w:instrText>
      </w:r>
      <w:r w:rsidRPr="007D1D4C">
        <w:rPr>
          <w:rFonts w:ascii="Times New Roman" w:hAnsi="Times New Roman" w:cs="Times New Roman"/>
          <w:rPrChange w:id="126" w:author="Microsoft Office User" w:date="2021-11-05T18:30:00Z">
            <w:rPr>
              <w:color w:val="1155CC"/>
              <w:u w:val="single"/>
            </w:rPr>
          </w:rPrChange>
        </w:rPr>
        <w:fldChar w:fldCharType="separate"/>
      </w:r>
      <w:r w:rsidR="001501AE" w:rsidRPr="007D1D4C">
        <w:rPr>
          <w:rFonts w:ascii="Times New Roman" w:hAnsi="Times New Roman" w:cs="Times New Roman"/>
          <w:color w:val="1155CC"/>
          <w:u w:val="single"/>
          <w:rPrChange w:id="127" w:author="Microsoft Office User" w:date="2021-11-05T18:30:00Z">
            <w:rPr>
              <w:color w:val="1155CC"/>
              <w:u w:val="single"/>
            </w:rPr>
          </w:rPrChange>
        </w:rPr>
        <w:t>Sign the contract</w:t>
      </w:r>
      <w:r w:rsidRPr="007D1D4C">
        <w:rPr>
          <w:rFonts w:ascii="Times New Roman" w:hAnsi="Times New Roman" w:cs="Times New Roman"/>
          <w:color w:val="1155CC"/>
          <w:u w:val="single"/>
          <w:rPrChange w:id="128" w:author="Microsoft Office User" w:date="2021-11-05T18:30:00Z">
            <w:rPr>
              <w:color w:val="1155CC"/>
              <w:u w:val="single"/>
            </w:rPr>
          </w:rPrChange>
        </w:rPr>
        <w:fldChar w:fldCharType="end"/>
      </w:r>
    </w:p>
    <w:p w14:paraId="0A37AAFB" w14:textId="77777777" w:rsidR="00471314" w:rsidRPr="007D1D4C" w:rsidRDefault="00471314">
      <w:pPr>
        <w:numPr>
          <w:ilvl w:val="0"/>
          <w:numId w:val="5"/>
        </w:numPr>
        <w:spacing w:line="240" w:lineRule="auto"/>
        <w:jc w:val="both"/>
        <w:rPr>
          <w:rFonts w:ascii="Times New Roman" w:hAnsi="Times New Roman" w:cs="Times New Roman"/>
          <w:rPrChange w:id="129" w:author="Microsoft Office User" w:date="2021-11-05T18:30:00Z">
            <w:rPr/>
          </w:rPrChange>
        </w:rPr>
        <w:pPrChange w:id="130" w:author="Microsoft Office User" w:date="2021-11-05T18:29:00Z">
          <w:pPr>
            <w:jc w:val="both"/>
          </w:pPr>
        </w:pPrChange>
      </w:pPr>
    </w:p>
    <w:p w14:paraId="19D85CCE" w14:textId="1300B6E9" w:rsidR="00471314" w:rsidRPr="007D1D4C" w:rsidRDefault="001501AE">
      <w:pPr>
        <w:pStyle w:val="Heading3"/>
        <w:spacing w:line="240" w:lineRule="auto"/>
        <w:jc w:val="both"/>
        <w:rPr>
          <w:rFonts w:ascii="Times New Roman" w:hAnsi="Times New Roman" w:cs="Times New Roman"/>
          <w:color w:val="FF0000"/>
          <w:rPrChange w:id="131" w:author="Microsoft Office User" w:date="2021-11-05T18:30:00Z">
            <w:rPr>
              <w:color w:val="FF0000"/>
            </w:rPr>
          </w:rPrChange>
        </w:rPr>
        <w:pPrChange w:id="132" w:author="Microsoft Office User" w:date="2021-11-05T18:29:00Z">
          <w:pPr>
            <w:pStyle w:val="Heading3"/>
            <w:jc w:val="both"/>
          </w:pPr>
        </w:pPrChange>
      </w:pPr>
      <w:bookmarkStart w:id="133" w:name="_What_does_supervisor"/>
      <w:bookmarkEnd w:id="133"/>
      <w:r w:rsidRPr="007D1D4C">
        <w:rPr>
          <w:rFonts w:ascii="Times New Roman" w:hAnsi="Times New Roman" w:cs="Times New Roman"/>
          <w:color w:val="FF0000"/>
          <w:rPrChange w:id="134" w:author="Microsoft Office User" w:date="2021-11-05T18:30:00Z">
            <w:rPr>
              <w:color w:val="FF0000"/>
            </w:rPr>
          </w:rPrChange>
        </w:rPr>
        <w:lastRenderedPageBreak/>
        <w:t xml:space="preserve">What </w:t>
      </w:r>
      <w:del w:id="135" w:author="Microsoft Office User" w:date="2021-11-06T15:05:00Z">
        <w:r w:rsidRPr="007D1D4C" w:rsidDel="005159AC">
          <w:rPr>
            <w:rFonts w:ascii="Times New Roman" w:hAnsi="Times New Roman" w:cs="Times New Roman"/>
            <w:color w:val="FF0000"/>
            <w:rPrChange w:id="136" w:author="Microsoft Office User" w:date="2021-11-05T18:30:00Z">
              <w:rPr>
                <w:color w:val="FF0000"/>
              </w:rPr>
            </w:rPrChange>
          </w:rPr>
          <w:delText>should you do after you log in</w:delText>
        </w:r>
      </w:del>
      <w:ins w:id="137" w:author="Microsoft Office User" w:date="2021-11-06T15:05:00Z">
        <w:r w:rsidR="005159AC" w:rsidRPr="007D1D4C">
          <w:rPr>
            <w:rFonts w:ascii="Times New Roman" w:hAnsi="Times New Roman" w:cs="Times New Roman"/>
            <w:color w:val="FF0000"/>
          </w:rPr>
          <w:t>does supervisor need after logging in</w:t>
        </w:r>
      </w:ins>
      <w:r w:rsidRPr="007D1D4C">
        <w:rPr>
          <w:rFonts w:ascii="Times New Roman" w:hAnsi="Times New Roman" w:cs="Times New Roman"/>
          <w:color w:val="FF0000"/>
          <w:rPrChange w:id="138" w:author="Microsoft Office User" w:date="2021-11-05T18:30:00Z">
            <w:rPr>
              <w:color w:val="FF0000"/>
            </w:rPr>
          </w:rPrChange>
        </w:rPr>
        <w:t>:</w:t>
      </w:r>
    </w:p>
    <w:p w14:paraId="1C6D1A7D" w14:textId="77777777" w:rsidR="00471314" w:rsidRPr="007D1D4C" w:rsidRDefault="001501AE">
      <w:pPr>
        <w:pStyle w:val="Heading3"/>
        <w:numPr>
          <w:ilvl w:val="0"/>
          <w:numId w:val="3"/>
        </w:numPr>
        <w:spacing w:line="240" w:lineRule="auto"/>
        <w:ind w:left="284" w:hanging="295"/>
        <w:jc w:val="both"/>
        <w:rPr>
          <w:rFonts w:ascii="Times New Roman" w:hAnsi="Times New Roman" w:cs="Times New Roman"/>
          <w:b/>
          <w:color w:val="000000"/>
          <w:rPrChange w:id="139" w:author="Microsoft Office User" w:date="2021-11-05T18:30:00Z">
            <w:rPr>
              <w:b/>
              <w:color w:val="000000"/>
            </w:rPr>
          </w:rPrChange>
        </w:rPr>
        <w:pPrChange w:id="140" w:author="Microsoft Office User" w:date="2021-11-05T18:29:00Z">
          <w:pPr>
            <w:pStyle w:val="Heading3"/>
            <w:numPr>
              <w:numId w:val="3"/>
            </w:numPr>
            <w:ind w:left="284" w:hanging="295"/>
            <w:jc w:val="both"/>
          </w:pPr>
        </w:pPrChange>
      </w:pPr>
      <w:bookmarkStart w:id="141" w:name="_2et92p0" w:colFirst="0" w:colLast="0"/>
      <w:bookmarkEnd w:id="141"/>
      <w:commentRangeStart w:id="142"/>
      <w:commentRangeStart w:id="143"/>
      <w:r w:rsidRPr="007D1D4C">
        <w:rPr>
          <w:rFonts w:ascii="Times New Roman" w:hAnsi="Times New Roman" w:cs="Times New Roman"/>
          <w:b/>
          <w:color w:val="000000"/>
          <w:rPrChange w:id="144" w:author="Microsoft Office User" w:date="2021-11-05T18:30:00Z">
            <w:rPr>
              <w:b/>
              <w:color w:val="000000"/>
            </w:rPr>
          </w:rPrChange>
        </w:rPr>
        <w:t>Complete your profile</w:t>
      </w:r>
      <w:commentRangeEnd w:id="142"/>
      <w:r w:rsidRPr="007D1D4C">
        <w:rPr>
          <w:rFonts w:ascii="Times New Roman" w:hAnsi="Times New Roman" w:cs="Times New Roman"/>
          <w:rPrChange w:id="145" w:author="Microsoft Office User" w:date="2021-11-05T18:30:00Z">
            <w:rPr/>
          </w:rPrChange>
        </w:rPr>
        <w:commentReference w:id="142"/>
      </w:r>
      <w:commentRangeEnd w:id="143"/>
      <w:r w:rsidRPr="007D1D4C">
        <w:rPr>
          <w:rFonts w:ascii="Times New Roman" w:hAnsi="Times New Roman" w:cs="Times New Roman"/>
          <w:rPrChange w:id="146" w:author="Microsoft Office User" w:date="2021-11-05T18:30:00Z">
            <w:rPr/>
          </w:rPrChange>
        </w:rPr>
        <w:commentReference w:id="143"/>
      </w:r>
    </w:p>
    <w:p w14:paraId="209DE41C" w14:textId="77777777" w:rsidR="00471314" w:rsidRPr="007D1D4C" w:rsidRDefault="001501AE">
      <w:pPr>
        <w:spacing w:before="200" w:line="240" w:lineRule="auto"/>
        <w:jc w:val="both"/>
        <w:rPr>
          <w:rFonts w:ascii="Times New Roman" w:hAnsi="Times New Roman" w:cs="Times New Roman"/>
          <w:b/>
          <w:sz w:val="28"/>
          <w:szCs w:val="28"/>
          <w:highlight w:val="yellow"/>
          <w:rPrChange w:id="147" w:author="Microsoft Office User" w:date="2021-11-05T18:30:00Z">
            <w:rPr>
              <w:b/>
              <w:sz w:val="28"/>
              <w:szCs w:val="28"/>
              <w:highlight w:val="yellow"/>
            </w:rPr>
          </w:rPrChange>
        </w:rPr>
        <w:pPrChange w:id="148" w:author="Microsoft Office User" w:date="2021-11-05T18:29:00Z">
          <w:pPr>
            <w:spacing w:before="200"/>
            <w:jc w:val="both"/>
          </w:pPr>
        </w:pPrChange>
      </w:pPr>
      <w:r w:rsidRPr="007D1D4C">
        <w:rPr>
          <w:rFonts w:ascii="Times New Roman" w:hAnsi="Times New Roman" w:cs="Times New Roman"/>
          <w:sz w:val="28"/>
          <w:szCs w:val="28"/>
          <w:rPrChange w:id="149" w:author="Microsoft Office User" w:date="2021-11-05T18:30:00Z">
            <w:rPr>
              <w:sz w:val="28"/>
              <w:szCs w:val="28"/>
            </w:rPr>
          </w:rPrChange>
        </w:rPr>
        <w:t>Everybody can register in the site through “Join Us” bottom, as follows:</w:t>
      </w:r>
    </w:p>
    <w:p w14:paraId="6444D093" w14:textId="78B6AD16" w:rsidR="00471314" w:rsidRPr="007D1D4C" w:rsidRDefault="001501AE" w:rsidP="007D1D4C">
      <w:pPr>
        <w:spacing w:before="200" w:after="200" w:line="240" w:lineRule="auto"/>
        <w:jc w:val="center"/>
        <w:rPr>
          <w:rFonts w:ascii="Times New Roman" w:hAnsi="Times New Roman" w:cs="Times New Roman"/>
          <w:b/>
          <w:sz w:val="28"/>
          <w:szCs w:val="28"/>
          <w:rPrChange w:id="150" w:author="Microsoft Office User" w:date="2021-11-05T18:30:00Z">
            <w:rPr>
              <w:b/>
              <w:sz w:val="28"/>
              <w:szCs w:val="28"/>
              <w:highlight w:val="yellow"/>
            </w:rPr>
          </w:rPrChange>
        </w:rPr>
      </w:pPr>
      <w:r w:rsidRPr="007D1D4C">
        <w:rPr>
          <w:rFonts w:ascii="Times New Roman" w:eastAsia="Calibri" w:hAnsi="Times New Roman" w:cs="Times New Roman"/>
          <w:b/>
          <w:noProof/>
          <w:sz w:val="28"/>
          <w:szCs w:val="28"/>
          <w:lang w:val="en-US" w:eastAsia="en-US"/>
          <w:rPrChange w:id="151" w:author="Microsoft Office User" w:date="2021-11-05T18:30:00Z">
            <w:rPr>
              <w:rFonts w:ascii="Calibri" w:eastAsia="Calibri" w:hAnsi="Calibri" w:cs="Calibri"/>
              <w:b/>
              <w:noProof/>
              <w:sz w:val="28"/>
              <w:szCs w:val="28"/>
              <w:lang w:val="en-US" w:eastAsia="en-US"/>
            </w:rPr>
          </w:rPrChange>
        </w:rPr>
        <w:drawing>
          <wp:inline distT="114300" distB="114300" distL="114300" distR="114300" wp14:anchorId="6B8CE3AD" wp14:editId="17075E82">
            <wp:extent cx="5943600" cy="444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444500"/>
                    </a:xfrm>
                    <a:prstGeom prst="rect">
                      <a:avLst/>
                    </a:prstGeom>
                    <a:ln/>
                  </pic:spPr>
                </pic:pic>
              </a:graphicData>
            </a:graphic>
          </wp:inline>
        </w:drawing>
      </w:r>
    </w:p>
    <w:p w14:paraId="57B8F6EA" w14:textId="131B1A8F" w:rsidR="007D1D4C" w:rsidRDefault="007D1D4C" w:rsidP="007D1D4C">
      <w:pPr>
        <w:spacing w:line="240" w:lineRule="auto"/>
        <w:ind w:right="-540"/>
        <w:jc w:val="both"/>
        <w:rPr>
          <w:rFonts w:ascii="Times New Roman" w:hAnsi="Times New Roman" w:cs="Times New Roman"/>
          <w:sz w:val="28"/>
          <w:szCs w:val="28"/>
        </w:rPr>
      </w:pPr>
      <w:r w:rsidRPr="007D1D4C">
        <w:rPr>
          <w:rFonts w:ascii="Times New Roman" w:hAnsi="Times New Roman" w:cs="Times New Roman"/>
          <w:noProof/>
          <w:lang w:val="en-US" w:eastAsia="en-US"/>
          <w:rPrChange w:id="152" w:author="Microsoft Office User" w:date="2021-11-05T18:30:00Z">
            <w:rPr>
              <w:noProof/>
              <w:lang w:val="en-US" w:eastAsia="en-US"/>
            </w:rPr>
          </w:rPrChange>
        </w:rPr>
        <w:drawing>
          <wp:anchor distT="0" distB="0" distL="0" distR="0" simplePos="0" relativeHeight="251658240" behindDoc="1" locked="0" layoutInCell="1" hidden="0" allowOverlap="1" wp14:anchorId="10C1620B" wp14:editId="4B8529C4">
            <wp:simplePos x="0" y="0"/>
            <wp:positionH relativeFrom="column">
              <wp:posOffset>3595343</wp:posOffset>
            </wp:positionH>
            <wp:positionV relativeFrom="paragraph">
              <wp:posOffset>190365</wp:posOffset>
            </wp:positionV>
            <wp:extent cx="2424113" cy="708497"/>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424113" cy="708497"/>
                    </a:xfrm>
                    <a:prstGeom prst="rect">
                      <a:avLst/>
                    </a:prstGeom>
                    <a:ln/>
                  </pic:spPr>
                </pic:pic>
              </a:graphicData>
            </a:graphic>
          </wp:anchor>
        </w:drawing>
      </w:r>
    </w:p>
    <w:p w14:paraId="3F027F67" w14:textId="77777777" w:rsidR="00471314" w:rsidRPr="007D1D4C" w:rsidRDefault="001501AE">
      <w:pPr>
        <w:spacing w:line="240" w:lineRule="auto"/>
        <w:ind w:right="-540"/>
        <w:jc w:val="both"/>
        <w:rPr>
          <w:rFonts w:ascii="Times New Roman" w:hAnsi="Times New Roman" w:cs="Times New Roman"/>
          <w:sz w:val="28"/>
          <w:szCs w:val="28"/>
          <w:rPrChange w:id="153" w:author="Microsoft Office User" w:date="2021-11-05T18:30:00Z">
            <w:rPr>
              <w:sz w:val="28"/>
              <w:szCs w:val="28"/>
            </w:rPr>
          </w:rPrChange>
        </w:rPr>
        <w:pPrChange w:id="154" w:author="Microsoft Office User" w:date="2021-11-05T18:29:00Z">
          <w:pPr>
            <w:ind w:right="-540"/>
            <w:jc w:val="both"/>
          </w:pPr>
        </w:pPrChange>
      </w:pPr>
      <w:r w:rsidRPr="007D1D4C">
        <w:rPr>
          <w:rFonts w:ascii="Times New Roman" w:hAnsi="Times New Roman" w:cs="Times New Roman"/>
          <w:sz w:val="28"/>
          <w:szCs w:val="28"/>
          <w:rPrChange w:id="155" w:author="Microsoft Office User" w:date="2021-11-05T18:30:00Z">
            <w:rPr>
              <w:sz w:val="28"/>
              <w:szCs w:val="28"/>
            </w:rPr>
          </w:rPrChange>
        </w:rPr>
        <w:t xml:space="preserve">Then, if you are signing up as an individual </w:t>
      </w:r>
    </w:p>
    <w:p w14:paraId="5DDE70C0" w14:textId="77777777" w:rsidR="00471314" w:rsidRPr="007D1D4C" w:rsidRDefault="001501AE">
      <w:pPr>
        <w:spacing w:line="240" w:lineRule="auto"/>
        <w:ind w:right="-540"/>
        <w:jc w:val="both"/>
        <w:rPr>
          <w:rFonts w:ascii="Times New Roman" w:hAnsi="Times New Roman" w:cs="Times New Roman"/>
          <w:sz w:val="28"/>
          <w:szCs w:val="28"/>
          <w:rPrChange w:id="156" w:author="Microsoft Office User" w:date="2021-11-05T18:30:00Z">
            <w:rPr>
              <w:sz w:val="28"/>
              <w:szCs w:val="28"/>
            </w:rPr>
          </w:rPrChange>
        </w:rPr>
        <w:pPrChange w:id="157" w:author="Microsoft Office User" w:date="2021-11-05T18:29:00Z">
          <w:pPr>
            <w:ind w:right="-540"/>
            <w:jc w:val="both"/>
          </w:pPr>
        </w:pPrChange>
      </w:pPr>
      <w:r w:rsidRPr="007D1D4C">
        <w:rPr>
          <w:rFonts w:ascii="Times New Roman" w:hAnsi="Times New Roman" w:cs="Times New Roman"/>
          <w:sz w:val="28"/>
          <w:szCs w:val="28"/>
          <w:rPrChange w:id="158" w:author="Microsoft Office User" w:date="2021-11-05T18:30:00Z">
            <w:rPr>
              <w:sz w:val="28"/>
              <w:szCs w:val="28"/>
            </w:rPr>
          </w:rPrChange>
        </w:rPr>
        <w:t>person, please select “</w:t>
      </w:r>
      <w:r w:rsidRPr="007D1D4C">
        <w:rPr>
          <w:rFonts w:ascii="Times New Roman" w:hAnsi="Times New Roman" w:cs="Times New Roman"/>
          <w:b/>
          <w:sz w:val="28"/>
          <w:szCs w:val="28"/>
          <w:highlight w:val="yellow"/>
          <w:rPrChange w:id="159" w:author="Microsoft Office User" w:date="2021-11-05T18:30:00Z">
            <w:rPr>
              <w:b/>
              <w:sz w:val="28"/>
              <w:szCs w:val="28"/>
              <w:highlight w:val="yellow"/>
            </w:rPr>
          </w:rPrChange>
        </w:rPr>
        <w:t>Individual</w:t>
      </w:r>
      <w:r w:rsidRPr="007D1D4C">
        <w:rPr>
          <w:rFonts w:ascii="Times New Roman" w:hAnsi="Times New Roman" w:cs="Times New Roman"/>
          <w:b/>
          <w:sz w:val="28"/>
          <w:szCs w:val="28"/>
          <w:rPrChange w:id="160" w:author="Microsoft Office User" w:date="2021-11-05T18:30:00Z">
            <w:rPr>
              <w:b/>
              <w:sz w:val="28"/>
              <w:szCs w:val="28"/>
            </w:rPr>
          </w:rPrChange>
        </w:rPr>
        <w:t>”</w:t>
      </w:r>
      <w:r w:rsidRPr="007D1D4C">
        <w:rPr>
          <w:rFonts w:ascii="Times New Roman" w:hAnsi="Times New Roman" w:cs="Times New Roman"/>
          <w:sz w:val="28"/>
          <w:szCs w:val="28"/>
          <w:rPrChange w:id="161" w:author="Microsoft Office User" w:date="2021-11-05T18:30:00Z">
            <w:rPr>
              <w:sz w:val="28"/>
              <w:szCs w:val="28"/>
            </w:rPr>
          </w:rPrChange>
        </w:rPr>
        <w:t xml:space="preserve"> and fill </w:t>
      </w:r>
    </w:p>
    <w:p w14:paraId="399869E4" w14:textId="77777777" w:rsidR="00471314" w:rsidRDefault="001501AE">
      <w:pPr>
        <w:spacing w:line="240" w:lineRule="auto"/>
        <w:ind w:right="-540"/>
        <w:jc w:val="both"/>
        <w:rPr>
          <w:rFonts w:ascii="Times New Roman" w:hAnsi="Times New Roman" w:cs="Times New Roman"/>
          <w:sz w:val="28"/>
          <w:szCs w:val="28"/>
        </w:rPr>
        <w:pPrChange w:id="162" w:author="Microsoft Office User" w:date="2021-11-05T18:29:00Z">
          <w:pPr>
            <w:ind w:right="-540"/>
            <w:jc w:val="both"/>
          </w:pPr>
        </w:pPrChange>
      </w:pPr>
      <w:r w:rsidRPr="007D1D4C">
        <w:rPr>
          <w:rFonts w:ascii="Times New Roman" w:hAnsi="Times New Roman" w:cs="Times New Roman"/>
          <w:sz w:val="28"/>
          <w:szCs w:val="28"/>
          <w:rPrChange w:id="163" w:author="Microsoft Office User" w:date="2021-11-05T18:30:00Z">
            <w:rPr>
              <w:sz w:val="28"/>
              <w:szCs w:val="28"/>
            </w:rPr>
          </w:rPrChange>
        </w:rPr>
        <w:t>out the form as follows:</w:t>
      </w:r>
    </w:p>
    <w:p w14:paraId="0D726BD7" w14:textId="77777777" w:rsidR="007D1D4C" w:rsidRDefault="007D1D4C" w:rsidP="007D1D4C">
      <w:pPr>
        <w:spacing w:line="240" w:lineRule="auto"/>
        <w:ind w:right="-540"/>
        <w:jc w:val="both"/>
        <w:rPr>
          <w:rFonts w:ascii="Times New Roman" w:hAnsi="Times New Roman" w:cs="Times New Roman"/>
          <w:sz w:val="28"/>
          <w:szCs w:val="28"/>
        </w:rPr>
      </w:pPr>
    </w:p>
    <w:p w14:paraId="799FCBB4" w14:textId="77777777" w:rsidR="007D1D4C" w:rsidRPr="007D1D4C" w:rsidRDefault="007D1D4C" w:rsidP="007D1D4C">
      <w:pPr>
        <w:spacing w:line="240" w:lineRule="auto"/>
        <w:ind w:right="-540"/>
        <w:jc w:val="both"/>
        <w:rPr>
          <w:rFonts w:ascii="Times New Roman" w:hAnsi="Times New Roman" w:cs="Times New Roman"/>
          <w:rPrChange w:id="164" w:author="Microsoft Office User" w:date="2021-11-05T18:30:00Z">
            <w:rPr/>
          </w:rPrChange>
        </w:rPr>
      </w:pPr>
    </w:p>
    <w:p w14:paraId="3B22F04A" w14:textId="4EA0222A" w:rsidR="009C2C37" w:rsidRPr="007D1D4C" w:rsidRDefault="001501AE" w:rsidP="007D1D4C">
      <w:pPr>
        <w:spacing w:line="240" w:lineRule="auto"/>
        <w:ind w:right="180"/>
        <w:jc w:val="center"/>
        <w:rPr>
          <w:rFonts w:ascii="Times New Roman" w:hAnsi="Times New Roman" w:cs="Times New Roman"/>
          <w:sz w:val="28"/>
          <w:szCs w:val="28"/>
        </w:rPr>
      </w:pPr>
      <w:r w:rsidRPr="007D1D4C">
        <w:rPr>
          <w:rFonts w:ascii="Times New Roman" w:hAnsi="Times New Roman" w:cs="Times New Roman"/>
          <w:noProof/>
          <w:sz w:val="28"/>
          <w:szCs w:val="28"/>
          <w:lang w:val="en-US" w:eastAsia="en-US"/>
          <w:rPrChange w:id="165" w:author="Microsoft Office User" w:date="2021-11-05T18:30:00Z">
            <w:rPr>
              <w:noProof/>
              <w:sz w:val="28"/>
              <w:szCs w:val="28"/>
              <w:lang w:val="en-US" w:eastAsia="en-US"/>
            </w:rPr>
          </w:rPrChange>
        </w:rPr>
        <w:drawing>
          <wp:inline distT="114300" distB="114300" distL="114300" distR="114300" wp14:anchorId="1C6A92BE" wp14:editId="3F8C4735">
            <wp:extent cx="3578368" cy="5319713"/>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3578368" cy="5319713"/>
                    </a:xfrm>
                    <a:prstGeom prst="rect">
                      <a:avLst/>
                    </a:prstGeom>
                    <a:ln/>
                  </pic:spPr>
                </pic:pic>
              </a:graphicData>
            </a:graphic>
          </wp:inline>
        </w:drawing>
      </w:r>
    </w:p>
    <w:p w14:paraId="276BB8B9" w14:textId="704B768D" w:rsidR="00471314" w:rsidRPr="007D1D4C" w:rsidRDefault="001501AE">
      <w:pPr>
        <w:spacing w:line="240" w:lineRule="auto"/>
        <w:ind w:right="-540"/>
        <w:jc w:val="both"/>
        <w:rPr>
          <w:rFonts w:ascii="Times New Roman" w:hAnsi="Times New Roman" w:cs="Times New Roman"/>
          <w:sz w:val="28"/>
          <w:szCs w:val="28"/>
          <w:rPrChange w:id="166" w:author="Microsoft Office User" w:date="2021-11-05T18:30:00Z">
            <w:rPr>
              <w:sz w:val="28"/>
              <w:szCs w:val="28"/>
            </w:rPr>
          </w:rPrChange>
        </w:rPr>
        <w:pPrChange w:id="167" w:author="Microsoft Office User" w:date="2021-11-05T18:29:00Z">
          <w:pPr>
            <w:ind w:right="-540"/>
            <w:jc w:val="both"/>
          </w:pPr>
        </w:pPrChange>
      </w:pPr>
      <w:r w:rsidRPr="007D1D4C">
        <w:rPr>
          <w:rFonts w:ascii="Times New Roman" w:hAnsi="Times New Roman" w:cs="Times New Roman"/>
          <w:noProof/>
          <w:lang w:val="en-US" w:eastAsia="en-US"/>
          <w:rPrChange w:id="168" w:author="Microsoft Office User" w:date="2021-11-05T18:30:00Z">
            <w:rPr>
              <w:noProof/>
              <w:lang w:val="en-US" w:eastAsia="en-US"/>
            </w:rPr>
          </w:rPrChange>
        </w:rPr>
        <w:lastRenderedPageBreak/>
        <w:drawing>
          <wp:anchor distT="114300" distB="114300" distL="114300" distR="114300" simplePos="0" relativeHeight="251659264" behindDoc="0" locked="0" layoutInCell="1" hidden="0" allowOverlap="1" wp14:anchorId="0394A156" wp14:editId="7EC79F27">
            <wp:simplePos x="0" y="0"/>
            <wp:positionH relativeFrom="column">
              <wp:posOffset>3596762</wp:posOffset>
            </wp:positionH>
            <wp:positionV relativeFrom="paragraph">
              <wp:posOffset>108</wp:posOffset>
            </wp:positionV>
            <wp:extent cx="2557463" cy="784040"/>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557463" cy="784040"/>
                    </a:xfrm>
                    <a:prstGeom prst="rect">
                      <a:avLst/>
                    </a:prstGeom>
                    <a:ln/>
                  </pic:spPr>
                </pic:pic>
              </a:graphicData>
            </a:graphic>
          </wp:anchor>
        </w:drawing>
      </w:r>
      <w:r w:rsidRPr="007D1D4C">
        <w:rPr>
          <w:rFonts w:ascii="Times New Roman" w:hAnsi="Times New Roman" w:cs="Times New Roman"/>
          <w:sz w:val="28"/>
          <w:szCs w:val="28"/>
          <w:rPrChange w:id="169" w:author="Microsoft Office User" w:date="2021-11-05T18:30:00Z">
            <w:rPr>
              <w:sz w:val="28"/>
              <w:szCs w:val="28"/>
            </w:rPr>
          </w:rPrChange>
        </w:rPr>
        <w:t>If you are signing up as a company, please</w:t>
      </w:r>
    </w:p>
    <w:p w14:paraId="6A9A547E" w14:textId="77777777" w:rsidR="00471314" w:rsidRPr="007D1D4C" w:rsidRDefault="001501AE">
      <w:pPr>
        <w:spacing w:line="240" w:lineRule="auto"/>
        <w:ind w:right="-540"/>
        <w:jc w:val="both"/>
        <w:rPr>
          <w:rFonts w:ascii="Times New Roman" w:hAnsi="Times New Roman" w:cs="Times New Roman"/>
          <w:sz w:val="28"/>
          <w:szCs w:val="28"/>
          <w:rPrChange w:id="170" w:author="Microsoft Office User" w:date="2021-11-05T18:30:00Z">
            <w:rPr>
              <w:sz w:val="28"/>
              <w:szCs w:val="28"/>
            </w:rPr>
          </w:rPrChange>
        </w:rPr>
        <w:pPrChange w:id="171" w:author="Microsoft Office User" w:date="2021-11-05T18:29:00Z">
          <w:pPr>
            <w:ind w:right="-540"/>
            <w:jc w:val="both"/>
          </w:pPr>
        </w:pPrChange>
      </w:pPr>
      <w:r w:rsidRPr="007D1D4C">
        <w:rPr>
          <w:rFonts w:ascii="Times New Roman" w:hAnsi="Times New Roman" w:cs="Times New Roman"/>
          <w:sz w:val="28"/>
          <w:szCs w:val="28"/>
          <w:rPrChange w:id="172" w:author="Microsoft Office User" w:date="2021-11-05T18:30:00Z">
            <w:rPr>
              <w:sz w:val="28"/>
              <w:szCs w:val="28"/>
            </w:rPr>
          </w:rPrChange>
        </w:rPr>
        <w:t>select “</w:t>
      </w:r>
      <w:r w:rsidRPr="007D1D4C">
        <w:rPr>
          <w:rFonts w:ascii="Times New Roman" w:hAnsi="Times New Roman" w:cs="Times New Roman"/>
          <w:b/>
          <w:sz w:val="28"/>
          <w:szCs w:val="28"/>
          <w:highlight w:val="yellow"/>
          <w:rPrChange w:id="173" w:author="Microsoft Office User" w:date="2021-11-05T18:30:00Z">
            <w:rPr>
              <w:b/>
              <w:sz w:val="28"/>
              <w:szCs w:val="28"/>
              <w:highlight w:val="yellow"/>
            </w:rPr>
          </w:rPrChange>
        </w:rPr>
        <w:t>Company</w:t>
      </w:r>
      <w:r w:rsidRPr="007D1D4C">
        <w:rPr>
          <w:rFonts w:ascii="Times New Roman" w:hAnsi="Times New Roman" w:cs="Times New Roman"/>
          <w:b/>
          <w:sz w:val="28"/>
          <w:szCs w:val="28"/>
          <w:rPrChange w:id="174" w:author="Microsoft Office User" w:date="2021-11-05T18:30:00Z">
            <w:rPr>
              <w:b/>
              <w:sz w:val="28"/>
              <w:szCs w:val="28"/>
            </w:rPr>
          </w:rPrChange>
        </w:rPr>
        <w:t>”</w:t>
      </w:r>
      <w:r w:rsidRPr="007D1D4C">
        <w:rPr>
          <w:rFonts w:ascii="Times New Roman" w:hAnsi="Times New Roman" w:cs="Times New Roman"/>
          <w:sz w:val="28"/>
          <w:szCs w:val="28"/>
          <w:rPrChange w:id="175" w:author="Microsoft Office User" w:date="2021-11-05T18:30:00Z">
            <w:rPr>
              <w:sz w:val="28"/>
              <w:szCs w:val="28"/>
            </w:rPr>
          </w:rPrChange>
        </w:rPr>
        <w:t xml:space="preserve"> and complete the form as </w:t>
      </w:r>
    </w:p>
    <w:p w14:paraId="3DA843F5" w14:textId="77777777" w:rsidR="00471314" w:rsidRDefault="001501AE">
      <w:pPr>
        <w:spacing w:after="200" w:line="240" w:lineRule="auto"/>
        <w:ind w:right="-540"/>
        <w:jc w:val="both"/>
        <w:rPr>
          <w:rFonts w:ascii="Times New Roman" w:hAnsi="Times New Roman" w:cs="Times New Roman"/>
          <w:sz w:val="28"/>
          <w:szCs w:val="28"/>
        </w:rPr>
        <w:pPrChange w:id="176" w:author="Microsoft Office User" w:date="2021-11-05T18:29:00Z">
          <w:pPr>
            <w:spacing w:after="200"/>
            <w:ind w:right="-540"/>
            <w:jc w:val="both"/>
          </w:pPr>
        </w:pPrChange>
      </w:pPr>
      <w:r w:rsidRPr="007D1D4C">
        <w:rPr>
          <w:rFonts w:ascii="Times New Roman" w:hAnsi="Times New Roman" w:cs="Times New Roman"/>
          <w:sz w:val="28"/>
          <w:szCs w:val="28"/>
          <w:rPrChange w:id="177" w:author="Microsoft Office User" w:date="2021-11-05T18:30:00Z">
            <w:rPr>
              <w:sz w:val="28"/>
              <w:szCs w:val="28"/>
            </w:rPr>
          </w:rPrChange>
        </w:rPr>
        <w:t>follows:</w:t>
      </w:r>
    </w:p>
    <w:p w14:paraId="49C07638" w14:textId="77777777" w:rsidR="007D1D4C" w:rsidRPr="007D1D4C" w:rsidRDefault="007D1D4C" w:rsidP="007D1D4C">
      <w:pPr>
        <w:spacing w:after="200" w:line="240" w:lineRule="auto"/>
        <w:ind w:right="-540"/>
        <w:jc w:val="both"/>
        <w:rPr>
          <w:rFonts w:ascii="Times New Roman" w:hAnsi="Times New Roman" w:cs="Times New Roman"/>
          <w:sz w:val="28"/>
          <w:szCs w:val="28"/>
          <w:rPrChange w:id="178" w:author="Microsoft Office User" w:date="2021-11-05T18:30:00Z">
            <w:rPr>
              <w:sz w:val="28"/>
              <w:szCs w:val="28"/>
            </w:rPr>
          </w:rPrChange>
        </w:rPr>
      </w:pPr>
    </w:p>
    <w:p w14:paraId="7B43F434" w14:textId="77777777" w:rsidR="00471314" w:rsidRPr="007D1D4C" w:rsidRDefault="001501AE">
      <w:pPr>
        <w:spacing w:after="200" w:line="240" w:lineRule="auto"/>
        <w:jc w:val="center"/>
        <w:rPr>
          <w:rFonts w:ascii="Times New Roman" w:hAnsi="Times New Roman" w:cs="Times New Roman"/>
        </w:rPr>
        <w:pPrChange w:id="179" w:author="Microsoft Office User" w:date="2021-11-05T18:29:00Z">
          <w:pPr>
            <w:spacing w:after="200"/>
            <w:jc w:val="center"/>
          </w:pPr>
        </w:pPrChange>
      </w:pPr>
      <w:r w:rsidRPr="007D1D4C">
        <w:rPr>
          <w:rFonts w:ascii="Times New Roman" w:hAnsi="Times New Roman" w:cs="Times New Roman"/>
          <w:noProof/>
          <w:lang w:val="en-US" w:eastAsia="en-US"/>
          <w:rPrChange w:id="180" w:author="Microsoft Office User" w:date="2021-11-05T18:30:00Z">
            <w:rPr>
              <w:noProof/>
              <w:lang w:val="en-US" w:eastAsia="en-US"/>
            </w:rPr>
          </w:rPrChange>
        </w:rPr>
        <w:drawing>
          <wp:inline distT="114300" distB="114300" distL="114300" distR="114300" wp14:anchorId="69782951" wp14:editId="41D5E88F">
            <wp:extent cx="4063883" cy="49101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063883" cy="4910138"/>
                    </a:xfrm>
                    <a:prstGeom prst="rect">
                      <a:avLst/>
                    </a:prstGeom>
                    <a:ln/>
                  </pic:spPr>
                </pic:pic>
              </a:graphicData>
            </a:graphic>
          </wp:inline>
        </w:drawing>
      </w:r>
    </w:p>
    <w:p w14:paraId="4FFAAC19" w14:textId="77777777" w:rsidR="009C2C37" w:rsidRPr="007D1D4C" w:rsidRDefault="009C2C37" w:rsidP="009C2C37">
      <w:pPr>
        <w:spacing w:after="200" w:line="240" w:lineRule="auto"/>
        <w:jc w:val="both"/>
        <w:rPr>
          <w:rFonts w:ascii="Times New Roman" w:hAnsi="Times New Roman" w:cs="Times New Roman"/>
          <w:rPrChange w:id="181" w:author="Microsoft Office User" w:date="2021-11-05T18:30:00Z">
            <w:rPr/>
          </w:rPrChange>
        </w:rPr>
      </w:pPr>
    </w:p>
    <w:p w14:paraId="78FC65CC" w14:textId="77777777" w:rsidR="00471314" w:rsidRPr="007D1D4C" w:rsidRDefault="001501AE">
      <w:pPr>
        <w:spacing w:after="200" w:line="240" w:lineRule="auto"/>
        <w:jc w:val="both"/>
        <w:rPr>
          <w:rFonts w:ascii="Times New Roman" w:hAnsi="Times New Roman" w:cs="Times New Roman"/>
          <w:sz w:val="26"/>
          <w:szCs w:val="26"/>
          <w:rPrChange w:id="182" w:author="Microsoft Office User" w:date="2021-11-05T18:30:00Z">
            <w:rPr>
              <w:sz w:val="26"/>
              <w:szCs w:val="26"/>
            </w:rPr>
          </w:rPrChange>
        </w:rPr>
        <w:pPrChange w:id="183" w:author="Microsoft Office User" w:date="2021-11-05T18:29:00Z">
          <w:pPr>
            <w:spacing w:after="200"/>
            <w:jc w:val="both"/>
          </w:pPr>
        </w:pPrChange>
      </w:pPr>
      <w:commentRangeStart w:id="184"/>
      <w:commentRangeStart w:id="185"/>
      <w:r w:rsidRPr="007D1D4C">
        <w:rPr>
          <w:rFonts w:ascii="Times New Roman" w:hAnsi="Times New Roman" w:cs="Times New Roman"/>
          <w:sz w:val="28"/>
          <w:szCs w:val="28"/>
          <w:rPrChange w:id="186" w:author="Microsoft Office User" w:date="2021-11-05T18:30:00Z">
            <w:rPr>
              <w:sz w:val="28"/>
              <w:szCs w:val="28"/>
            </w:rPr>
          </w:rPrChange>
        </w:rPr>
        <w:t>If you are logging in your profile for the first time, you are requested to provide your profile with necessary information as follows. In addition, everybody has access to their profile via “Dashboard/Profile”.</w:t>
      </w:r>
      <w:commentRangeEnd w:id="184"/>
      <w:r w:rsidRPr="007D1D4C">
        <w:rPr>
          <w:rFonts w:ascii="Times New Roman" w:hAnsi="Times New Roman" w:cs="Times New Roman"/>
          <w:rPrChange w:id="187" w:author="Microsoft Office User" w:date="2021-11-05T18:30:00Z">
            <w:rPr/>
          </w:rPrChange>
        </w:rPr>
        <w:commentReference w:id="184"/>
      </w:r>
      <w:commentRangeEnd w:id="185"/>
      <w:r w:rsidRPr="007D1D4C">
        <w:rPr>
          <w:rFonts w:ascii="Times New Roman" w:hAnsi="Times New Roman" w:cs="Times New Roman"/>
          <w:rPrChange w:id="188" w:author="Microsoft Office User" w:date="2021-11-05T18:30:00Z">
            <w:rPr/>
          </w:rPrChange>
        </w:rPr>
        <w:commentReference w:id="185"/>
      </w:r>
    </w:p>
    <w:p w14:paraId="05DA4D81" w14:textId="77777777" w:rsidR="00471314" w:rsidRPr="007D1D4C" w:rsidRDefault="001501AE">
      <w:pPr>
        <w:spacing w:after="200" w:line="240" w:lineRule="auto"/>
        <w:jc w:val="center"/>
        <w:rPr>
          <w:rFonts w:ascii="Times New Roman" w:hAnsi="Times New Roman" w:cs="Times New Roman"/>
          <w:sz w:val="26"/>
          <w:szCs w:val="26"/>
          <w:rPrChange w:id="189" w:author="Microsoft Office User" w:date="2021-11-05T18:30:00Z">
            <w:rPr>
              <w:sz w:val="26"/>
              <w:szCs w:val="26"/>
            </w:rPr>
          </w:rPrChange>
        </w:rPr>
        <w:pPrChange w:id="190" w:author="Microsoft Office User" w:date="2021-11-05T18:29:00Z">
          <w:pPr>
            <w:spacing w:after="200"/>
            <w:jc w:val="center"/>
          </w:pPr>
        </w:pPrChange>
      </w:pPr>
      <w:r w:rsidRPr="007D1D4C">
        <w:rPr>
          <w:rFonts w:ascii="Times New Roman" w:hAnsi="Times New Roman" w:cs="Times New Roman"/>
          <w:noProof/>
          <w:sz w:val="26"/>
          <w:szCs w:val="26"/>
          <w:lang w:val="en-US" w:eastAsia="en-US"/>
          <w:rPrChange w:id="191" w:author="Microsoft Office User" w:date="2021-11-05T18:30:00Z">
            <w:rPr>
              <w:noProof/>
              <w:sz w:val="26"/>
              <w:szCs w:val="26"/>
              <w:lang w:val="en-US" w:eastAsia="en-US"/>
            </w:rPr>
          </w:rPrChange>
        </w:rPr>
        <w:lastRenderedPageBreak/>
        <w:drawing>
          <wp:inline distT="114300" distB="114300" distL="114300" distR="114300" wp14:anchorId="46479183" wp14:editId="42A62715">
            <wp:extent cx="5686425" cy="417195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686425" cy="4171950"/>
                    </a:xfrm>
                    <a:prstGeom prst="rect">
                      <a:avLst/>
                    </a:prstGeom>
                    <a:ln/>
                  </pic:spPr>
                </pic:pic>
              </a:graphicData>
            </a:graphic>
          </wp:inline>
        </w:drawing>
      </w:r>
    </w:p>
    <w:p w14:paraId="22DC1439" w14:textId="77777777" w:rsidR="00471314" w:rsidRDefault="001501AE">
      <w:pPr>
        <w:spacing w:after="200" w:line="240" w:lineRule="auto"/>
        <w:jc w:val="center"/>
        <w:rPr>
          <w:rFonts w:ascii="Times New Roman" w:hAnsi="Times New Roman" w:cs="Times New Roman"/>
          <w:color w:val="FF0000"/>
        </w:rPr>
        <w:pPrChange w:id="192" w:author="Microsoft Office User" w:date="2021-11-05T18:29:00Z">
          <w:pPr>
            <w:spacing w:after="200"/>
            <w:jc w:val="center"/>
          </w:pPr>
        </w:pPrChange>
      </w:pPr>
      <w:r w:rsidRPr="007D1D4C">
        <w:rPr>
          <w:rFonts w:ascii="Times New Roman" w:hAnsi="Times New Roman" w:cs="Times New Roman"/>
          <w:noProof/>
          <w:sz w:val="26"/>
          <w:szCs w:val="26"/>
          <w:lang w:val="en-US" w:eastAsia="en-US"/>
          <w:rPrChange w:id="193" w:author="Microsoft Office User" w:date="2021-11-05T18:30:00Z">
            <w:rPr>
              <w:noProof/>
              <w:sz w:val="26"/>
              <w:szCs w:val="26"/>
              <w:lang w:val="en-US" w:eastAsia="en-US"/>
            </w:rPr>
          </w:rPrChange>
        </w:rPr>
        <w:drawing>
          <wp:inline distT="114300" distB="114300" distL="114300" distR="114300" wp14:anchorId="7B3617F5" wp14:editId="65420F35">
            <wp:extent cx="5681663" cy="28956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681663" cy="2895600"/>
                    </a:xfrm>
                    <a:prstGeom prst="rect">
                      <a:avLst/>
                    </a:prstGeom>
                    <a:ln/>
                  </pic:spPr>
                </pic:pic>
              </a:graphicData>
            </a:graphic>
          </wp:inline>
        </w:drawing>
      </w:r>
    </w:p>
    <w:p w14:paraId="7B59C61E" w14:textId="77777777" w:rsidR="007D1D4C" w:rsidRDefault="007D1D4C" w:rsidP="007D1D4C">
      <w:pPr>
        <w:spacing w:after="200" w:line="240" w:lineRule="auto"/>
        <w:jc w:val="center"/>
        <w:rPr>
          <w:rFonts w:ascii="Times New Roman" w:hAnsi="Times New Roman" w:cs="Times New Roman"/>
          <w:color w:val="FF0000"/>
        </w:rPr>
      </w:pPr>
    </w:p>
    <w:p w14:paraId="3BFE0260" w14:textId="77777777" w:rsidR="007D1D4C" w:rsidRPr="007D1D4C" w:rsidRDefault="007D1D4C" w:rsidP="007D1D4C">
      <w:pPr>
        <w:spacing w:after="200" w:line="240" w:lineRule="auto"/>
        <w:jc w:val="center"/>
        <w:rPr>
          <w:rFonts w:ascii="Times New Roman" w:hAnsi="Times New Roman" w:cs="Times New Roman"/>
          <w:color w:val="FF0000"/>
          <w:rPrChange w:id="194" w:author="Microsoft Office User" w:date="2021-11-05T18:30:00Z">
            <w:rPr>
              <w:color w:val="FF0000"/>
            </w:rPr>
          </w:rPrChange>
        </w:rPr>
      </w:pPr>
    </w:p>
    <w:p w14:paraId="61C811A1" w14:textId="00AB886A" w:rsidR="00471314" w:rsidRDefault="001501AE" w:rsidP="007D1D4C">
      <w:pPr>
        <w:pStyle w:val="Heading3"/>
        <w:numPr>
          <w:ilvl w:val="0"/>
          <w:numId w:val="3"/>
        </w:numPr>
        <w:spacing w:line="240" w:lineRule="auto"/>
        <w:ind w:left="284" w:hanging="295"/>
        <w:jc w:val="both"/>
        <w:rPr>
          <w:rFonts w:ascii="Times New Roman" w:hAnsi="Times New Roman" w:cs="Times New Roman"/>
          <w:b/>
          <w:color w:val="000000"/>
        </w:rPr>
      </w:pPr>
      <w:bookmarkStart w:id="195" w:name="_tyjcwt" w:colFirst="0" w:colLast="0"/>
      <w:bookmarkEnd w:id="195"/>
      <w:r w:rsidRPr="007D1D4C">
        <w:rPr>
          <w:rFonts w:ascii="Times New Roman" w:hAnsi="Times New Roman" w:cs="Times New Roman"/>
          <w:b/>
          <w:color w:val="000000"/>
          <w:rPrChange w:id="196" w:author="Microsoft Office User" w:date="2021-11-05T18:30:00Z">
            <w:rPr>
              <w:b/>
              <w:color w:val="000000"/>
            </w:rPr>
          </w:rPrChange>
        </w:rPr>
        <w:lastRenderedPageBreak/>
        <w:t>Choose your Experience Badges</w:t>
      </w:r>
      <w:bookmarkStart w:id="197" w:name="_3dy6vkm" w:colFirst="0" w:colLast="0"/>
      <w:bookmarkEnd w:id="197"/>
    </w:p>
    <w:p w14:paraId="1AADFA2A" w14:textId="77777777" w:rsidR="007D1D4C" w:rsidRPr="007D1D4C" w:rsidRDefault="007D1D4C" w:rsidP="007D1D4C"/>
    <w:p w14:paraId="7231A66B" w14:textId="77777777" w:rsidR="007D1D4C" w:rsidRPr="007D1D4C" w:rsidRDefault="007D1D4C" w:rsidP="007D1D4C">
      <w:pPr>
        <w:spacing w:line="240" w:lineRule="auto"/>
        <w:jc w:val="both"/>
        <w:rPr>
          <w:rFonts w:ascii="Times New Roman" w:hAnsi="Times New Roman" w:cs="Times New Roman"/>
          <w:sz w:val="28"/>
          <w:szCs w:val="28"/>
          <w:rPrChange w:id="198" w:author="Microsoft Office User" w:date="2021-11-05T18:30:00Z">
            <w:rPr>
              <w:sz w:val="28"/>
              <w:szCs w:val="28"/>
            </w:rPr>
          </w:rPrChange>
        </w:rPr>
        <w:pPrChange w:id="199" w:author="Microsoft Office User" w:date="2021-11-05T18:29:00Z">
          <w:pPr/>
        </w:pPrChange>
      </w:pPr>
      <w:r>
        <w:rPr>
          <w:rFonts w:ascii="Times New Roman" w:hAnsi="Times New Roman" w:cs="Times New Roman"/>
          <w:sz w:val="28"/>
          <w:szCs w:val="28"/>
        </w:rPr>
        <w:t>In addition, you are requested to determine your badges in your “Dashboard” as follows.</w:t>
      </w:r>
    </w:p>
    <w:p w14:paraId="7728C59A" w14:textId="77777777" w:rsidR="007D1D4C" w:rsidRPr="007D1D4C" w:rsidRDefault="007D1D4C" w:rsidP="007D1D4C">
      <w:pPr>
        <w:rPr>
          <w:rPrChange w:id="200" w:author="Microsoft Office User" w:date="2021-11-05T18:30:00Z">
            <w:rPr>
              <w:color w:val="212529"/>
            </w:rPr>
          </w:rPrChange>
        </w:rPr>
        <w:pPrChange w:id="201" w:author="Microsoft Office User" w:date="2021-11-05T18:29:00Z">
          <w:pPr>
            <w:pStyle w:val="Heading3"/>
            <w:jc w:val="both"/>
          </w:pPr>
        </w:pPrChange>
      </w:pPr>
    </w:p>
    <w:p w14:paraId="0B6ACFE1" w14:textId="3D1B58DD" w:rsidR="007D1D4C" w:rsidRDefault="001501AE" w:rsidP="007D1D4C">
      <w:pPr>
        <w:spacing w:line="240" w:lineRule="auto"/>
        <w:jc w:val="center"/>
        <w:rPr>
          <w:rFonts w:ascii="Times New Roman" w:hAnsi="Times New Roman" w:cs="Times New Roman"/>
          <w:sz w:val="28"/>
          <w:szCs w:val="28"/>
        </w:rPr>
      </w:pPr>
      <w:r w:rsidRPr="007D1D4C">
        <w:rPr>
          <w:rFonts w:ascii="Times New Roman" w:hAnsi="Times New Roman" w:cs="Times New Roman"/>
          <w:noProof/>
          <w:sz w:val="28"/>
          <w:szCs w:val="28"/>
          <w:lang w:val="en-US" w:eastAsia="en-US"/>
          <w:rPrChange w:id="202" w:author="Microsoft Office User" w:date="2021-11-05T18:30:00Z">
            <w:rPr>
              <w:noProof/>
              <w:sz w:val="28"/>
              <w:szCs w:val="28"/>
              <w:lang w:val="en-US" w:eastAsia="en-US"/>
            </w:rPr>
          </w:rPrChange>
        </w:rPr>
        <w:drawing>
          <wp:inline distT="114300" distB="114300" distL="114300" distR="114300" wp14:anchorId="324E522D" wp14:editId="01B34DBC">
            <wp:extent cx="3184833" cy="22240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3184833" cy="2224088"/>
                    </a:xfrm>
                    <a:prstGeom prst="rect">
                      <a:avLst/>
                    </a:prstGeom>
                    <a:ln/>
                  </pic:spPr>
                </pic:pic>
              </a:graphicData>
            </a:graphic>
          </wp:inline>
        </w:drawing>
      </w:r>
    </w:p>
    <w:p w14:paraId="5D2CE3D6" w14:textId="77777777" w:rsidR="007D1D4C" w:rsidRPr="007D1D4C" w:rsidRDefault="007D1D4C" w:rsidP="007D1D4C">
      <w:pPr>
        <w:spacing w:line="240" w:lineRule="auto"/>
        <w:jc w:val="center"/>
        <w:rPr>
          <w:rFonts w:ascii="Times New Roman" w:hAnsi="Times New Roman" w:cs="Times New Roman"/>
          <w:sz w:val="28"/>
          <w:szCs w:val="28"/>
          <w:rPrChange w:id="203" w:author="Microsoft Office User" w:date="2021-11-05T18:30:00Z">
            <w:rPr>
              <w:sz w:val="28"/>
              <w:szCs w:val="28"/>
            </w:rPr>
          </w:rPrChange>
        </w:rPr>
      </w:pPr>
    </w:p>
    <w:p w14:paraId="67175CDC" w14:textId="77777777" w:rsidR="00471314" w:rsidRPr="007D1D4C" w:rsidRDefault="001501AE">
      <w:pPr>
        <w:spacing w:line="240" w:lineRule="auto"/>
        <w:jc w:val="both"/>
        <w:rPr>
          <w:rFonts w:ascii="Times New Roman" w:hAnsi="Times New Roman" w:cs="Times New Roman"/>
          <w:sz w:val="28"/>
          <w:szCs w:val="28"/>
          <w:rPrChange w:id="204" w:author="Microsoft Office User" w:date="2021-11-05T18:30:00Z">
            <w:rPr>
              <w:sz w:val="28"/>
              <w:szCs w:val="28"/>
            </w:rPr>
          </w:rPrChange>
        </w:rPr>
        <w:pPrChange w:id="205" w:author="Microsoft Office User" w:date="2021-11-05T18:29:00Z">
          <w:pPr>
            <w:jc w:val="both"/>
          </w:pPr>
        </w:pPrChange>
      </w:pPr>
      <w:r w:rsidRPr="007D1D4C">
        <w:rPr>
          <w:rFonts w:ascii="Times New Roman" w:hAnsi="Times New Roman" w:cs="Times New Roman"/>
          <w:sz w:val="28"/>
          <w:szCs w:val="28"/>
          <w:rPrChange w:id="206" w:author="Microsoft Office User" w:date="2021-11-05T18:30:00Z">
            <w:rPr>
              <w:sz w:val="28"/>
              <w:szCs w:val="28"/>
            </w:rPr>
          </w:rPrChange>
        </w:rPr>
        <w:t xml:space="preserve">If you want to apply for Research projects, you must specify your experience Badges. The supervisor will consider your application to participate in the project based on your selected badges and how well it aligns with the required skills in the project. You choose these badges according to the skills you have. </w:t>
      </w:r>
    </w:p>
    <w:p w14:paraId="065250DF" w14:textId="77777777" w:rsidR="00471314" w:rsidRPr="007D1D4C" w:rsidRDefault="001501AE">
      <w:pPr>
        <w:spacing w:line="240" w:lineRule="auto"/>
        <w:jc w:val="both"/>
        <w:rPr>
          <w:rFonts w:ascii="Times New Roman" w:hAnsi="Times New Roman" w:cs="Times New Roman"/>
          <w:sz w:val="28"/>
          <w:szCs w:val="28"/>
          <w:rPrChange w:id="207" w:author="Microsoft Office User" w:date="2021-11-05T18:30:00Z">
            <w:rPr>
              <w:sz w:val="28"/>
              <w:szCs w:val="28"/>
            </w:rPr>
          </w:rPrChange>
        </w:rPr>
        <w:pPrChange w:id="208" w:author="Microsoft Office User" w:date="2021-11-05T18:29:00Z">
          <w:pPr>
            <w:jc w:val="both"/>
          </w:pPr>
        </w:pPrChange>
      </w:pPr>
      <w:r w:rsidRPr="007D1D4C">
        <w:rPr>
          <w:rFonts w:ascii="Times New Roman" w:hAnsi="Times New Roman" w:cs="Times New Roman"/>
          <w:sz w:val="28"/>
          <w:szCs w:val="28"/>
          <w:rPrChange w:id="209" w:author="Microsoft Office User" w:date="2021-11-05T18:30:00Z">
            <w:rPr>
              <w:sz w:val="28"/>
              <w:szCs w:val="28"/>
            </w:rPr>
          </w:rPrChange>
        </w:rPr>
        <w:t xml:space="preserve">In addition, after the project is done, supervisor will give new badges to you or update badge scores. </w:t>
      </w:r>
    </w:p>
    <w:p w14:paraId="1EF53289" w14:textId="77777777" w:rsidR="00471314" w:rsidRPr="007D1D4C" w:rsidRDefault="001501AE">
      <w:pPr>
        <w:spacing w:line="240" w:lineRule="auto"/>
        <w:jc w:val="both"/>
        <w:rPr>
          <w:rFonts w:ascii="Times New Roman" w:hAnsi="Times New Roman" w:cs="Times New Roman"/>
          <w:sz w:val="28"/>
          <w:szCs w:val="28"/>
          <w:rPrChange w:id="210" w:author="Microsoft Office User" w:date="2021-11-05T18:30:00Z">
            <w:rPr>
              <w:sz w:val="28"/>
              <w:szCs w:val="28"/>
            </w:rPr>
          </w:rPrChange>
        </w:rPr>
        <w:pPrChange w:id="211" w:author="Microsoft Office User" w:date="2021-11-05T18:29:00Z">
          <w:pPr>
            <w:jc w:val="both"/>
          </w:pPr>
        </w:pPrChange>
      </w:pPr>
      <w:r w:rsidRPr="007D1D4C">
        <w:rPr>
          <w:rFonts w:ascii="Times New Roman" w:hAnsi="Times New Roman" w:cs="Times New Roman"/>
          <w:sz w:val="28"/>
          <w:szCs w:val="28"/>
          <w:rPrChange w:id="212" w:author="Microsoft Office User" w:date="2021-11-05T18:30:00Z">
            <w:rPr>
              <w:sz w:val="28"/>
              <w:szCs w:val="28"/>
            </w:rPr>
          </w:rPrChange>
        </w:rPr>
        <w:t>Moreover, if you would like to add some badge to your profile, you must request. The company will charge you and then determining an interviewer to specify your badge. The meeting will be as online.</w:t>
      </w:r>
    </w:p>
    <w:p w14:paraId="3FA07C19" w14:textId="77777777" w:rsidR="00471314" w:rsidRPr="007D1D4C" w:rsidRDefault="001501AE">
      <w:pPr>
        <w:spacing w:line="240" w:lineRule="auto"/>
        <w:jc w:val="both"/>
        <w:rPr>
          <w:rFonts w:ascii="Times New Roman" w:hAnsi="Times New Roman" w:cs="Times New Roman"/>
          <w:sz w:val="28"/>
          <w:szCs w:val="28"/>
          <w:rPrChange w:id="213" w:author="Microsoft Office User" w:date="2021-11-05T18:30:00Z">
            <w:rPr>
              <w:sz w:val="28"/>
              <w:szCs w:val="28"/>
            </w:rPr>
          </w:rPrChange>
        </w:rPr>
        <w:pPrChange w:id="214" w:author="Microsoft Office User" w:date="2021-11-05T18:29:00Z">
          <w:pPr>
            <w:jc w:val="both"/>
          </w:pPr>
        </w:pPrChange>
      </w:pPr>
      <w:r w:rsidRPr="007D1D4C">
        <w:rPr>
          <w:rFonts w:ascii="Times New Roman" w:hAnsi="Times New Roman" w:cs="Times New Roman"/>
          <w:sz w:val="28"/>
          <w:szCs w:val="28"/>
          <w:rPrChange w:id="215" w:author="Microsoft Office User" w:date="2021-11-05T18:30:00Z">
            <w:rPr>
              <w:sz w:val="28"/>
              <w:szCs w:val="28"/>
            </w:rPr>
          </w:rPrChange>
        </w:rPr>
        <w:t>Based on your efficiency, the supervisor will add or deduct in score of your badge. In fact, this action causes an automatic system to tune badges. Badges also play a crucial role in participation into Competition and Industry projects.</w:t>
      </w:r>
    </w:p>
    <w:p w14:paraId="0AC5AC1E" w14:textId="77777777" w:rsidR="00471314" w:rsidRPr="007D1D4C" w:rsidRDefault="00471314">
      <w:pPr>
        <w:pStyle w:val="Heading3"/>
        <w:spacing w:line="240" w:lineRule="auto"/>
        <w:jc w:val="both"/>
        <w:rPr>
          <w:rFonts w:ascii="Times New Roman" w:hAnsi="Times New Roman" w:cs="Times New Roman"/>
          <w:color w:val="FF0000"/>
          <w:rPrChange w:id="216" w:author="Microsoft Office User" w:date="2021-11-05T18:30:00Z">
            <w:rPr>
              <w:color w:val="FF0000"/>
            </w:rPr>
          </w:rPrChange>
        </w:rPr>
        <w:pPrChange w:id="217" w:author="Microsoft Office User" w:date="2021-11-05T18:29:00Z">
          <w:pPr>
            <w:pStyle w:val="Heading3"/>
            <w:jc w:val="both"/>
          </w:pPr>
        </w:pPrChange>
      </w:pPr>
      <w:bookmarkStart w:id="218" w:name="_1t3h5sf" w:colFirst="0" w:colLast="0"/>
      <w:bookmarkEnd w:id="218"/>
    </w:p>
    <w:p w14:paraId="5C68B6FD" w14:textId="77777777" w:rsidR="00471314" w:rsidRPr="007D1D4C" w:rsidRDefault="00471314" w:rsidP="009C2C37">
      <w:pPr>
        <w:spacing w:line="240" w:lineRule="auto"/>
        <w:jc w:val="both"/>
        <w:rPr>
          <w:rFonts w:ascii="Times New Roman" w:hAnsi="Times New Roman" w:cs="Times New Roman"/>
        </w:rPr>
      </w:pPr>
    </w:p>
    <w:p w14:paraId="7E75E5F2" w14:textId="77777777" w:rsidR="009C2C37" w:rsidRPr="007D1D4C" w:rsidRDefault="009C2C37" w:rsidP="009C2C37">
      <w:pPr>
        <w:spacing w:line="240" w:lineRule="auto"/>
        <w:jc w:val="both"/>
        <w:rPr>
          <w:rFonts w:ascii="Times New Roman" w:hAnsi="Times New Roman" w:cs="Times New Roman"/>
        </w:rPr>
      </w:pPr>
    </w:p>
    <w:p w14:paraId="3BD910A4" w14:textId="77777777" w:rsidR="009C2C37" w:rsidRPr="007D1D4C" w:rsidRDefault="009C2C37" w:rsidP="009C2C37">
      <w:pPr>
        <w:spacing w:line="240" w:lineRule="auto"/>
        <w:jc w:val="both"/>
        <w:rPr>
          <w:rFonts w:ascii="Times New Roman" w:hAnsi="Times New Roman" w:cs="Times New Roman"/>
        </w:rPr>
      </w:pPr>
    </w:p>
    <w:p w14:paraId="11602658" w14:textId="77777777" w:rsidR="009C2C37" w:rsidRPr="007D1D4C" w:rsidRDefault="009C2C37" w:rsidP="009C2C37">
      <w:pPr>
        <w:spacing w:line="240" w:lineRule="auto"/>
        <w:jc w:val="both"/>
        <w:rPr>
          <w:rFonts w:ascii="Times New Roman" w:hAnsi="Times New Roman" w:cs="Times New Roman"/>
        </w:rPr>
      </w:pPr>
    </w:p>
    <w:p w14:paraId="30ABAB60" w14:textId="77777777" w:rsidR="009C2C37" w:rsidRPr="007D1D4C" w:rsidRDefault="009C2C37" w:rsidP="009C2C37">
      <w:pPr>
        <w:spacing w:line="240" w:lineRule="auto"/>
        <w:jc w:val="both"/>
        <w:rPr>
          <w:rFonts w:ascii="Times New Roman" w:hAnsi="Times New Roman" w:cs="Times New Roman"/>
        </w:rPr>
      </w:pPr>
    </w:p>
    <w:p w14:paraId="44DA5E90" w14:textId="77777777" w:rsidR="009C2C37" w:rsidRPr="007D1D4C" w:rsidRDefault="009C2C37" w:rsidP="009C2C37">
      <w:pPr>
        <w:spacing w:line="240" w:lineRule="auto"/>
        <w:jc w:val="both"/>
        <w:rPr>
          <w:rFonts w:ascii="Times New Roman" w:hAnsi="Times New Roman" w:cs="Times New Roman"/>
        </w:rPr>
      </w:pPr>
    </w:p>
    <w:p w14:paraId="086A883E" w14:textId="77777777" w:rsidR="009C2C37" w:rsidRPr="007D1D4C" w:rsidRDefault="009C2C37" w:rsidP="009C2C37">
      <w:pPr>
        <w:spacing w:line="240" w:lineRule="auto"/>
        <w:jc w:val="both"/>
        <w:rPr>
          <w:rFonts w:ascii="Times New Roman" w:hAnsi="Times New Roman" w:cs="Times New Roman"/>
        </w:rPr>
      </w:pPr>
    </w:p>
    <w:p w14:paraId="79F96266" w14:textId="77777777" w:rsidR="009C2C37" w:rsidRPr="007D1D4C" w:rsidRDefault="009C2C37">
      <w:pPr>
        <w:spacing w:line="240" w:lineRule="auto"/>
        <w:jc w:val="both"/>
        <w:rPr>
          <w:rFonts w:ascii="Times New Roman" w:hAnsi="Times New Roman" w:cs="Times New Roman"/>
          <w:rPrChange w:id="219" w:author="Microsoft Office User" w:date="2021-11-05T18:30:00Z">
            <w:rPr/>
          </w:rPrChange>
        </w:rPr>
        <w:pPrChange w:id="220" w:author="Microsoft Office User" w:date="2021-11-05T18:29:00Z">
          <w:pPr/>
        </w:pPrChange>
      </w:pPr>
    </w:p>
    <w:p w14:paraId="3840FBAD" w14:textId="77777777" w:rsidR="00471314" w:rsidRPr="007D1D4C" w:rsidRDefault="00471314">
      <w:pPr>
        <w:spacing w:line="240" w:lineRule="auto"/>
        <w:jc w:val="both"/>
        <w:rPr>
          <w:rFonts w:ascii="Times New Roman" w:hAnsi="Times New Roman" w:cs="Times New Roman"/>
          <w:rPrChange w:id="221" w:author="Microsoft Office User" w:date="2021-11-05T18:30:00Z">
            <w:rPr/>
          </w:rPrChange>
        </w:rPr>
        <w:pPrChange w:id="222" w:author="Microsoft Office User" w:date="2021-11-05T18:29:00Z">
          <w:pPr/>
        </w:pPrChange>
      </w:pPr>
    </w:p>
    <w:p w14:paraId="3003E7AD" w14:textId="77777777"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000000"/>
          <w:rPrChange w:id="223" w:author="Microsoft Office User" w:date="2021-11-05T18:30:00Z">
            <w:rPr>
              <w:b/>
              <w:color w:val="000000"/>
            </w:rPr>
          </w:rPrChange>
        </w:rPr>
        <w:pPrChange w:id="224" w:author="Microsoft Office User" w:date="2021-11-05T18:29:00Z">
          <w:pPr>
            <w:pStyle w:val="Heading3"/>
            <w:numPr>
              <w:numId w:val="3"/>
            </w:numPr>
            <w:ind w:left="284" w:hanging="437"/>
            <w:jc w:val="both"/>
          </w:pPr>
        </w:pPrChange>
      </w:pPr>
      <w:bookmarkStart w:id="225" w:name="_2s8eyo1" w:colFirst="0" w:colLast="0"/>
      <w:bookmarkEnd w:id="225"/>
      <w:r w:rsidRPr="007D1D4C">
        <w:rPr>
          <w:rFonts w:ascii="Times New Roman" w:hAnsi="Times New Roman" w:cs="Times New Roman"/>
          <w:b/>
          <w:color w:val="000000"/>
          <w:rPrChange w:id="226" w:author="Microsoft Office User" w:date="2021-11-05T18:30:00Z">
            <w:rPr>
              <w:b/>
              <w:color w:val="000000"/>
            </w:rPr>
          </w:rPrChange>
        </w:rPr>
        <w:lastRenderedPageBreak/>
        <w:t>Go through the projects and find the ones that you find interesting</w:t>
      </w:r>
    </w:p>
    <w:p w14:paraId="20DBAACC" w14:textId="77777777" w:rsidR="00471314" w:rsidRPr="007D1D4C" w:rsidRDefault="00471314">
      <w:pPr>
        <w:spacing w:line="240" w:lineRule="auto"/>
        <w:jc w:val="both"/>
        <w:rPr>
          <w:rFonts w:ascii="Times New Roman" w:hAnsi="Times New Roman" w:cs="Times New Roman"/>
          <w:rPrChange w:id="227" w:author="Microsoft Office User" w:date="2021-11-05T18:30:00Z">
            <w:rPr/>
          </w:rPrChange>
        </w:rPr>
        <w:pPrChange w:id="228" w:author="Microsoft Office User" w:date="2021-11-05T18:29:00Z">
          <w:pPr>
            <w:jc w:val="both"/>
          </w:pPr>
        </w:pPrChange>
      </w:pPr>
    </w:p>
    <w:p w14:paraId="26340A82" w14:textId="77777777" w:rsidR="00471314" w:rsidRPr="007D1D4C" w:rsidRDefault="001501AE">
      <w:pPr>
        <w:spacing w:after="200" w:line="240" w:lineRule="auto"/>
        <w:ind w:right="270"/>
        <w:jc w:val="both"/>
        <w:rPr>
          <w:rFonts w:ascii="Times New Roman" w:hAnsi="Times New Roman" w:cs="Times New Roman"/>
          <w:sz w:val="28"/>
          <w:szCs w:val="28"/>
          <w:rPrChange w:id="229" w:author="Microsoft Office User" w:date="2021-11-05T18:30:00Z">
            <w:rPr>
              <w:sz w:val="28"/>
              <w:szCs w:val="28"/>
            </w:rPr>
          </w:rPrChange>
        </w:rPr>
        <w:pPrChange w:id="230" w:author="Microsoft Office User" w:date="2021-11-05T18:29:00Z">
          <w:pPr>
            <w:spacing w:after="200"/>
            <w:ind w:right="270"/>
            <w:jc w:val="both"/>
          </w:pPr>
        </w:pPrChange>
      </w:pPr>
      <w:r w:rsidRPr="007D1D4C">
        <w:rPr>
          <w:rFonts w:ascii="Times New Roman" w:hAnsi="Times New Roman" w:cs="Times New Roman"/>
          <w:sz w:val="28"/>
          <w:szCs w:val="28"/>
          <w:rPrChange w:id="231" w:author="Microsoft Office User" w:date="2021-11-05T18:30:00Z">
            <w:rPr>
              <w:sz w:val="28"/>
              <w:szCs w:val="28"/>
            </w:rPr>
          </w:rPrChange>
        </w:rPr>
        <w:t>After completing your profile, from the “Projects” section in your “Dashboard”, you can see the types of projects available in the company and select the projects that are closest to your research field and interests as follow:</w:t>
      </w:r>
    </w:p>
    <w:p w14:paraId="3583F21F" w14:textId="77777777" w:rsidR="00471314" w:rsidRDefault="001501AE">
      <w:pPr>
        <w:spacing w:after="200" w:line="240" w:lineRule="auto"/>
        <w:ind w:right="270"/>
        <w:jc w:val="center"/>
        <w:rPr>
          <w:rFonts w:ascii="Times New Roman" w:hAnsi="Times New Roman" w:cs="Times New Roman"/>
          <w:sz w:val="28"/>
          <w:szCs w:val="28"/>
        </w:rPr>
        <w:pPrChange w:id="232" w:author="Microsoft Office User" w:date="2021-11-05T18:29:00Z">
          <w:pPr>
            <w:spacing w:after="200"/>
            <w:ind w:right="270"/>
            <w:jc w:val="both"/>
          </w:pPr>
        </w:pPrChange>
      </w:pPr>
      <w:r w:rsidRPr="007D1D4C">
        <w:rPr>
          <w:rFonts w:ascii="Times New Roman" w:hAnsi="Times New Roman" w:cs="Times New Roman"/>
          <w:noProof/>
          <w:sz w:val="28"/>
          <w:szCs w:val="28"/>
          <w:lang w:val="en-US" w:eastAsia="en-US"/>
          <w:rPrChange w:id="233" w:author="Microsoft Office User" w:date="2021-11-05T18:30:00Z">
            <w:rPr>
              <w:noProof/>
              <w:sz w:val="28"/>
              <w:szCs w:val="28"/>
              <w:lang w:val="en-US" w:eastAsia="en-US"/>
            </w:rPr>
          </w:rPrChange>
        </w:rPr>
        <w:drawing>
          <wp:inline distT="114300" distB="114300" distL="114300" distR="114300" wp14:anchorId="56B9E06A" wp14:editId="33E3286A">
            <wp:extent cx="5943600" cy="33147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943600" cy="3314700"/>
                    </a:xfrm>
                    <a:prstGeom prst="rect">
                      <a:avLst/>
                    </a:prstGeom>
                    <a:ln/>
                  </pic:spPr>
                </pic:pic>
              </a:graphicData>
            </a:graphic>
          </wp:inline>
        </w:drawing>
      </w:r>
    </w:p>
    <w:p w14:paraId="77842D30" w14:textId="77777777" w:rsidR="007D1D4C" w:rsidRPr="007D1D4C" w:rsidRDefault="007D1D4C" w:rsidP="007D1D4C">
      <w:pPr>
        <w:spacing w:after="200" w:line="240" w:lineRule="auto"/>
        <w:ind w:right="270"/>
        <w:jc w:val="center"/>
        <w:rPr>
          <w:rFonts w:ascii="Times New Roman" w:hAnsi="Times New Roman" w:cs="Times New Roman"/>
          <w:sz w:val="28"/>
          <w:szCs w:val="28"/>
          <w:rPrChange w:id="234" w:author="Microsoft Office User" w:date="2021-11-05T18:30:00Z">
            <w:rPr>
              <w:sz w:val="28"/>
              <w:szCs w:val="28"/>
            </w:rPr>
          </w:rPrChange>
        </w:rPr>
      </w:pPr>
    </w:p>
    <w:p w14:paraId="21EC6163" w14:textId="13529E27" w:rsidR="00471314" w:rsidRPr="007D1D4C" w:rsidRDefault="001501AE">
      <w:pPr>
        <w:spacing w:before="200" w:line="240" w:lineRule="auto"/>
        <w:jc w:val="both"/>
        <w:rPr>
          <w:rFonts w:ascii="Times New Roman" w:hAnsi="Times New Roman" w:cs="Times New Roman"/>
          <w:sz w:val="28"/>
          <w:szCs w:val="28"/>
          <w:rPrChange w:id="235" w:author="Microsoft Office User" w:date="2021-11-05T18:30:00Z">
            <w:rPr>
              <w:sz w:val="28"/>
              <w:szCs w:val="28"/>
            </w:rPr>
          </w:rPrChange>
        </w:rPr>
        <w:pPrChange w:id="236" w:author="Microsoft Office User" w:date="2021-11-05T18:29:00Z">
          <w:pPr>
            <w:spacing w:before="200"/>
            <w:jc w:val="both"/>
          </w:pPr>
        </w:pPrChange>
      </w:pPr>
      <w:r w:rsidRPr="007D1D4C">
        <w:rPr>
          <w:rFonts w:ascii="Times New Roman" w:hAnsi="Times New Roman" w:cs="Times New Roman"/>
          <w:sz w:val="28"/>
          <w:szCs w:val="28"/>
          <w:rPrChange w:id="237" w:author="Microsoft Office User" w:date="2021-11-05T18:30:00Z">
            <w:rPr>
              <w:sz w:val="28"/>
              <w:szCs w:val="28"/>
            </w:rPr>
          </w:rPrChange>
        </w:rPr>
        <w:t>[1] -&gt; This page has three tabs: My Projects, New and Others.</w:t>
      </w:r>
    </w:p>
    <w:p w14:paraId="0460C971" w14:textId="77777777" w:rsidR="00471314" w:rsidRPr="007D1D4C" w:rsidRDefault="001501AE">
      <w:pPr>
        <w:spacing w:line="240" w:lineRule="auto"/>
        <w:jc w:val="both"/>
        <w:rPr>
          <w:rFonts w:ascii="Times New Roman" w:hAnsi="Times New Roman" w:cs="Times New Roman"/>
          <w:sz w:val="28"/>
          <w:szCs w:val="28"/>
          <w:rPrChange w:id="238" w:author="Microsoft Office User" w:date="2021-11-05T18:30:00Z">
            <w:rPr>
              <w:sz w:val="28"/>
              <w:szCs w:val="28"/>
            </w:rPr>
          </w:rPrChange>
        </w:rPr>
        <w:pPrChange w:id="239" w:author="Microsoft Office User" w:date="2021-11-05T18:29:00Z">
          <w:pPr>
            <w:jc w:val="both"/>
          </w:pPr>
        </w:pPrChange>
      </w:pPr>
      <w:r w:rsidRPr="007D1D4C">
        <w:rPr>
          <w:rFonts w:ascii="Times New Roman" w:hAnsi="Times New Roman" w:cs="Times New Roman"/>
          <w:sz w:val="28"/>
          <w:szCs w:val="28"/>
          <w:rPrChange w:id="240" w:author="Microsoft Office User" w:date="2021-11-05T18:30:00Z">
            <w:rPr>
              <w:sz w:val="28"/>
              <w:szCs w:val="28"/>
            </w:rPr>
          </w:rPrChange>
        </w:rPr>
        <w:t>In the “</w:t>
      </w:r>
      <w:r w:rsidRPr="007D1D4C">
        <w:rPr>
          <w:rFonts w:ascii="Times New Roman" w:hAnsi="Times New Roman" w:cs="Times New Roman"/>
          <w:sz w:val="28"/>
          <w:szCs w:val="28"/>
          <w:highlight w:val="yellow"/>
          <w:rPrChange w:id="241" w:author="Microsoft Office User" w:date="2021-11-05T18:30:00Z">
            <w:rPr>
              <w:sz w:val="28"/>
              <w:szCs w:val="28"/>
              <w:highlight w:val="yellow"/>
            </w:rPr>
          </w:rPrChange>
        </w:rPr>
        <w:t>New</w:t>
      </w:r>
      <w:r w:rsidRPr="007D1D4C">
        <w:rPr>
          <w:rFonts w:ascii="Times New Roman" w:hAnsi="Times New Roman" w:cs="Times New Roman"/>
          <w:sz w:val="28"/>
          <w:szCs w:val="28"/>
          <w:rPrChange w:id="242" w:author="Microsoft Office User" w:date="2021-11-05T18:30:00Z">
            <w:rPr>
              <w:sz w:val="28"/>
              <w:szCs w:val="28"/>
            </w:rPr>
          </w:rPrChange>
        </w:rPr>
        <w:t>” tab, you can see all the projects that are new and haven’t started yet.</w:t>
      </w:r>
    </w:p>
    <w:p w14:paraId="101CA98E" w14:textId="46F78496" w:rsidR="00471314" w:rsidRPr="007D1D4C" w:rsidRDefault="001501AE">
      <w:pPr>
        <w:spacing w:line="240" w:lineRule="auto"/>
        <w:ind w:right="270"/>
        <w:jc w:val="both"/>
        <w:rPr>
          <w:rFonts w:ascii="Times New Roman" w:hAnsi="Times New Roman" w:cs="Times New Roman"/>
          <w:sz w:val="28"/>
          <w:szCs w:val="28"/>
          <w:rPrChange w:id="243" w:author="Microsoft Office User" w:date="2021-11-05T18:30:00Z">
            <w:rPr>
              <w:sz w:val="28"/>
              <w:szCs w:val="28"/>
            </w:rPr>
          </w:rPrChange>
        </w:rPr>
        <w:pPrChange w:id="244" w:author="Microsoft Office User" w:date="2021-11-05T18:29:00Z">
          <w:pPr>
            <w:ind w:right="270"/>
            <w:jc w:val="both"/>
          </w:pPr>
        </w:pPrChange>
      </w:pPr>
      <w:r w:rsidRPr="007D1D4C">
        <w:rPr>
          <w:rFonts w:ascii="Times New Roman" w:hAnsi="Times New Roman" w:cs="Times New Roman"/>
          <w:sz w:val="28"/>
          <w:szCs w:val="28"/>
          <w:rPrChange w:id="245" w:author="Microsoft Office User" w:date="2021-11-05T18:30:00Z">
            <w:rPr>
              <w:sz w:val="28"/>
              <w:szCs w:val="28"/>
            </w:rPr>
          </w:rPrChange>
        </w:rPr>
        <w:t>[2] -&gt; You can also select a project type to see projects in each field. (</w:t>
      </w:r>
      <w:ins w:id="246" w:author="Microsoft Office User" w:date="2021-11-06T14:27:00Z">
        <w:r w:rsidR="00F111E4" w:rsidRPr="007D1D4C">
          <w:rPr>
            <w:rFonts w:ascii="Times New Roman" w:hAnsi="Times New Roman" w:cs="Times New Roman"/>
            <w:sz w:val="28"/>
            <w:szCs w:val="28"/>
          </w:rPr>
          <w:t>R</w:t>
        </w:r>
      </w:ins>
      <w:del w:id="247" w:author="Microsoft Office User" w:date="2021-11-06T14:27:00Z">
        <w:r w:rsidRPr="007D1D4C" w:rsidDel="00F111E4">
          <w:rPr>
            <w:rFonts w:ascii="Times New Roman" w:hAnsi="Times New Roman" w:cs="Times New Roman"/>
            <w:sz w:val="28"/>
            <w:szCs w:val="28"/>
            <w:rPrChange w:id="248" w:author="Microsoft Office User" w:date="2021-11-05T18:30:00Z">
              <w:rPr>
                <w:sz w:val="28"/>
                <w:szCs w:val="28"/>
              </w:rPr>
            </w:rPrChange>
          </w:rPr>
          <w:delText>r</w:delText>
        </w:r>
      </w:del>
      <w:r w:rsidRPr="007D1D4C">
        <w:rPr>
          <w:rFonts w:ascii="Times New Roman" w:hAnsi="Times New Roman" w:cs="Times New Roman"/>
          <w:sz w:val="28"/>
          <w:szCs w:val="28"/>
          <w:rPrChange w:id="249" w:author="Microsoft Office User" w:date="2021-11-05T18:30:00Z">
            <w:rPr>
              <w:sz w:val="28"/>
              <w:szCs w:val="28"/>
            </w:rPr>
          </w:rPrChange>
        </w:rPr>
        <w:t xml:space="preserve">esearch, </w:t>
      </w:r>
      <w:ins w:id="250" w:author="Microsoft Office User" w:date="2021-11-06T14:28:00Z">
        <w:r w:rsidR="00F111E4" w:rsidRPr="007D1D4C">
          <w:rPr>
            <w:rFonts w:ascii="Times New Roman" w:hAnsi="Times New Roman" w:cs="Times New Roman"/>
            <w:sz w:val="28"/>
            <w:szCs w:val="28"/>
          </w:rPr>
          <w:t>I</w:t>
        </w:r>
      </w:ins>
      <w:del w:id="251" w:author="Microsoft Office User" w:date="2021-11-06T14:27:00Z">
        <w:r w:rsidRPr="007D1D4C" w:rsidDel="00F111E4">
          <w:rPr>
            <w:rFonts w:ascii="Times New Roman" w:hAnsi="Times New Roman" w:cs="Times New Roman"/>
            <w:sz w:val="28"/>
            <w:szCs w:val="28"/>
            <w:rPrChange w:id="252" w:author="Microsoft Office User" w:date="2021-11-05T18:30:00Z">
              <w:rPr>
                <w:sz w:val="28"/>
                <w:szCs w:val="28"/>
              </w:rPr>
            </w:rPrChange>
          </w:rPr>
          <w:delText>i</w:delText>
        </w:r>
      </w:del>
      <w:r w:rsidRPr="007D1D4C">
        <w:rPr>
          <w:rFonts w:ascii="Times New Roman" w:hAnsi="Times New Roman" w:cs="Times New Roman"/>
          <w:sz w:val="28"/>
          <w:szCs w:val="28"/>
          <w:rPrChange w:id="253" w:author="Microsoft Office User" w:date="2021-11-05T18:30:00Z">
            <w:rPr>
              <w:sz w:val="28"/>
              <w:szCs w:val="28"/>
            </w:rPr>
          </w:rPrChange>
        </w:rPr>
        <w:t xml:space="preserve">ndustry, </w:t>
      </w:r>
      <w:ins w:id="254" w:author="Microsoft Office User" w:date="2021-11-06T14:28:00Z">
        <w:r w:rsidR="00F111E4" w:rsidRPr="007D1D4C">
          <w:rPr>
            <w:rFonts w:ascii="Times New Roman" w:hAnsi="Times New Roman" w:cs="Times New Roman"/>
            <w:sz w:val="28"/>
            <w:szCs w:val="28"/>
          </w:rPr>
          <w:t>C</w:t>
        </w:r>
      </w:ins>
      <w:del w:id="255" w:author="Microsoft Office User" w:date="2021-11-06T14:28:00Z">
        <w:r w:rsidRPr="007D1D4C" w:rsidDel="00F111E4">
          <w:rPr>
            <w:rFonts w:ascii="Times New Roman" w:hAnsi="Times New Roman" w:cs="Times New Roman"/>
            <w:sz w:val="28"/>
            <w:szCs w:val="28"/>
            <w:rPrChange w:id="256" w:author="Microsoft Office User" w:date="2021-11-05T18:30:00Z">
              <w:rPr>
                <w:sz w:val="28"/>
                <w:szCs w:val="28"/>
              </w:rPr>
            </w:rPrChange>
          </w:rPr>
          <w:delText>c</w:delText>
        </w:r>
      </w:del>
      <w:r w:rsidRPr="007D1D4C">
        <w:rPr>
          <w:rFonts w:ascii="Times New Roman" w:hAnsi="Times New Roman" w:cs="Times New Roman"/>
          <w:sz w:val="28"/>
          <w:szCs w:val="28"/>
          <w:rPrChange w:id="257" w:author="Microsoft Office User" w:date="2021-11-05T18:30:00Z">
            <w:rPr>
              <w:sz w:val="28"/>
              <w:szCs w:val="28"/>
            </w:rPr>
          </w:rPrChange>
        </w:rPr>
        <w:t>ompetition)</w:t>
      </w:r>
    </w:p>
    <w:p w14:paraId="36A15439" w14:textId="77777777" w:rsidR="00471314" w:rsidRPr="007D1D4C" w:rsidRDefault="001501AE">
      <w:pPr>
        <w:spacing w:line="240" w:lineRule="auto"/>
        <w:jc w:val="both"/>
        <w:rPr>
          <w:rFonts w:ascii="Times New Roman" w:hAnsi="Times New Roman" w:cs="Times New Roman"/>
          <w:sz w:val="28"/>
          <w:szCs w:val="28"/>
          <w:rPrChange w:id="258" w:author="Microsoft Office User" w:date="2021-11-05T18:30:00Z">
            <w:rPr>
              <w:sz w:val="28"/>
              <w:szCs w:val="28"/>
            </w:rPr>
          </w:rPrChange>
        </w:rPr>
        <w:pPrChange w:id="259" w:author="Microsoft Office User" w:date="2021-11-05T18:29:00Z">
          <w:pPr>
            <w:jc w:val="both"/>
          </w:pPr>
        </w:pPrChange>
      </w:pPr>
      <w:r w:rsidRPr="007D1D4C">
        <w:rPr>
          <w:rFonts w:ascii="Times New Roman" w:hAnsi="Times New Roman" w:cs="Times New Roman"/>
          <w:sz w:val="28"/>
          <w:szCs w:val="28"/>
          <w:rPrChange w:id="260" w:author="Microsoft Office User" w:date="2021-11-05T18:30:00Z">
            <w:rPr>
              <w:sz w:val="28"/>
              <w:szCs w:val="28"/>
            </w:rPr>
          </w:rPrChange>
        </w:rPr>
        <w:t>[3] -&gt; At the top of this page, you can search for a project or filter projects using filters.</w:t>
      </w:r>
      <w:bookmarkStart w:id="261" w:name="_GoBack"/>
      <w:bookmarkEnd w:id="261"/>
    </w:p>
    <w:p w14:paraId="6628EBEA" w14:textId="77777777" w:rsidR="00471314" w:rsidRPr="007D1D4C" w:rsidRDefault="001501AE">
      <w:pPr>
        <w:spacing w:line="240" w:lineRule="auto"/>
        <w:jc w:val="both"/>
        <w:rPr>
          <w:rFonts w:ascii="Times New Roman" w:hAnsi="Times New Roman" w:cs="Times New Roman"/>
          <w:sz w:val="28"/>
          <w:szCs w:val="28"/>
          <w:rPrChange w:id="262" w:author="Microsoft Office User" w:date="2021-11-05T18:30:00Z">
            <w:rPr>
              <w:sz w:val="28"/>
              <w:szCs w:val="28"/>
            </w:rPr>
          </w:rPrChange>
        </w:rPr>
        <w:pPrChange w:id="263" w:author="Microsoft Office User" w:date="2021-11-05T18:29:00Z">
          <w:pPr>
            <w:jc w:val="both"/>
          </w:pPr>
        </w:pPrChange>
      </w:pPr>
      <w:r w:rsidRPr="007D1D4C">
        <w:rPr>
          <w:rFonts w:ascii="Times New Roman" w:hAnsi="Times New Roman" w:cs="Times New Roman"/>
          <w:sz w:val="28"/>
          <w:szCs w:val="28"/>
          <w:rPrChange w:id="264" w:author="Microsoft Office User" w:date="2021-11-05T18:30:00Z">
            <w:rPr>
              <w:sz w:val="28"/>
              <w:szCs w:val="28"/>
            </w:rPr>
          </w:rPrChange>
        </w:rPr>
        <w:t xml:space="preserve">[4] -&gt; In the end, you can find the project you want among the projects and apply for it. </w:t>
      </w:r>
    </w:p>
    <w:p w14:paraId="4AEF6EB6" w14:textId="77777777" w:rsidR="00471314" w:rsidRPr="007D1D4C" w:rsidRDefault="00471314">
      <w:pPr>
        <w:spacing w:line="240" w:lineRule="auto"/>
        <w:jc w:val="both"/>
        <w:rPr>
          <w:rFonts w:ascii="Times New Roman" w:hAnsi="Times New Roman" w:cs="Times New Roman"/>
          <w:sz w:val="28"/>
          <w:szCs w:val="28"/>
          <w:rPrChange w:id="265" w:author="Microsoft Office User" w:date="2021-11-05T18:30:00Z">
            <w:rPr>
              <w:sz w:val="28"/>
              <w:szCs w:val="28"/>
            </w:rPr>
          </w:rPrChange>
        </w:rPr>
        <w:pPrChange w:id="266" w:author="Microsoft Office User" w:date="2021-11-05T18:29:00Z">
          <w:pPr>
            <w:jc w:val="both"/>
          </w:pPr>
        </w:pPrChange>
      </w:pPr>
    </w:p>
    <w:p w14:paraId="5E771BE0" w14:textId="77777777" w:rsidR="00471314" w:rsidRPr="007D1D4C" w:rsidRDefault="00471314">
      <w:pPr>
        <w:spacing w:line="240" w:lineRule="auto"/>
        <w:jc w:val="both"/>
        <w:rPr>
          <w:rFonts w:ascii="Times New Roman" w:hAnsi="Times New Roman" w:cs="Times New Roman"/>
          <w:rPrChange w:id="267" w:author="Microsoft Office User" w:date="2021-11-05T18:30:00Z">
            <w:rPr/>
          </w:rPrChange>
        </w:rPr>
        <w:pPrChange w:id="268" w:author="Microsoft Office User" w:date="2021-11-05T18:29:00Z">
          <w:pPr>
            <w:jc w:val="both"/>
          </w:pPr>
        </w:pPrChange>
      </w:pPr>
    </w:p>
    <w:p w14:paraId="1A753F76" w14:textId="77777777" w:rsidR="00471314" w:rsidRPr="007D1D4C" w:rsidRDefault="00471314" w:rsidP="009C2C37">
      <w:pPr>
        <w:spacing w:line="240" w:lineRule="auto"/>
        <w:jc w:val="both"/>
        <w:rPr>
          <w:rFonts w:ascii="Times New Roman" w:hAnsi="Times New Roman" w:cs="Times New Roman"/>
        </w:rPr>
      </w:pPr>
    </w:p>
    <w:p w14:paraId="6F40E5E0" w14:textId="77777777" w:rsidR="009C2C37" w:rsidRPr="007D1D4C" w:rsidRDefault="009C2C37" w:rsidP="009C2C37">
      <w:pPr>
        <w:spacing w:line="240" w:lineRule="auto"/>
        <w:jc w:val="both"/>
        <w:rPr>
          <w:rFonts w:ascii="Times New Roman" w:hAnsi="Times New Roman" w:cs="Times New Roman"/>
        </w:rPr>
      </w:pPr>
    </w:p>
    <w:p w14:paraId="25D9E1CB" w14:textId="77777777" w:rsidR="009C2C37" w:rsidRPr="007D1D4C" w:rsidRDefault="009C2C37" w:rsidP="009C2C37">
      <w:pPr>
        <w:spacing w:line="240" w:lineRule="auto"/>
        <w:jc w:val="both"/>
        <w:rPr>
          <w:rFonts w:ascii="Times New Roman" w:hAnsi="Times New Roman" w:cs="Times New Roman"/>
        </w:rPr>
      </w:pPr>
    </w:p>
    <w:p w14:paraId="32B7F5D9" w14:textId="77777777" w:rsidR="009C2C37" w:rsidRPr="007D1D4C" w:rsidRDefault="009C2C37" w:rsidP="009C2C37">
      <w:pPr>
        <w:spacing w:line="240" w:lineRule="auto"/>
        <w:jc w:val="both"/>
        <w:rPr>
          <w:rFonts w:ascii="Times New Roman" w:hAnsi="Times New Roman" w:cs="Times New Roman"/>
        </w:rPr>
      </w:pPr>
    </w:p>
    <w:p w14:paraId="565F5C26" w14:textId="77777777" w:rsidR="009C2C37" w:rsidRPr="007D1D4C" w:rsidRDefault="009C2C37" w:rsidP="009C2C37">
      <w:pPr>
        <w:spacing w:line="240" w:lineRule="auto"/>
        <w:jc w:val="both"/>
        <w:rPr>
          <w:rFonts w:ascii="Times New Roman" w:hAnsi="Times New Roman" w:cs="Times New Roman"/>
        </w:rPr>
      </w:pPr>
    </w:p>
    <w:p w14:paraId="235F013D" w14:textId="77777777" w:rsidR="009C2C37" w:rsidRPr="007D1D4C" w:rsidRDefault="009C2C37" w:rsidP="009C2C37">
      <w:pPr>
        <w:spacing w:line="240" w:lineRule="auto"/>
        <w:jc w:val="both"/>
        <w:rPr>
          <w:rFonts w:ascii="Times New Roman" w:hAnsi="Times New Roman" w:cs="Times New Roman"/>
        </w:rPr>
      </w:pPr>
    </w:p>
    <w:p w14:paraId="0EBF3610" w14:textId="77777777" w:rsidR="009C2C37" w:rsidRPr="007D1D4C" w:rsidRDefault="009C2C37" w:rsidP="009C2C37">
      <w:pPr>
        <w:spacing w:line="240" w:lineRule="auto"/>
        <w:jc w:val="both"/>
        <w:rPr>
          <w:rFonts w:ascii="Times New Roman" w:hAnsi="Times New Roman" w:cs="Times New Roman"/>
        </w:rPr>
      </w:pPr>
    </w:p>
    <w:p w14:paraId="5889C06E" w14:textId="77777777" w:rsidR="009C2C37" w:rsidRPr="007D1D4C" w:rsidRDefault="009C2C37">
      <w:pPr>
        <w:spacing w:line="240" w:lineRule="auto"/>
        <w:jc w:val="both"/>
        <w:rPr>
          <w:rFonts w:ascii="Times New Roman" w:hAnsi="Times New Roman" w:cs="Times New Roman"/>
          <w:rPrChange w:id="269" w:author="Microsoft Office User" w:date="2021-11-05T18:30:00Z">
            <w:rPr/>
          </w:rPrChange>
        </w:rPr>
        <w:pPrChange w:id="270" w:author="Microsoft Office User" w:date="2021-11-05T18:29:00Z">
          <w:pPr>
            <w:jc w:val="both"/>
          </w:pPr>
        </w:pPrChange>
      </w:pPr>
    </w:p>
    <w:p w14:paraId="1F10589A" w14:textId="77777777" w:rsidR="00471314" w:rsidRPr="007D1D4C" w:rsidRDefault="001501AE">
      <w:pPr>
        <w:pStyle w:val="Heading3"/>
        <w:numPr>
          <w:ilvl w:val="0"/>
          <w:numId w:val="3"/>
        </w:numPr>
        <w:spacing w:before="0" w:line="240" w:lineRule="auto"/>
        <w:ind w:left="284" w:hanging="437"/>
        <w:jc w:val="both"/>
        <w:rPr>
          <w:rFonts w:ascii="Times New Roman" w:hAnsi="Times New Roman" w:cs="Times New Roman"/>
          <w:b/>
          <w:color w:val="000000"/>
          <w:rPrChange w:id="271" w:author="Microsoft Office User" w:date="2021-11-05T18:30:00Z">
            <w:rPr>
              <w:b/>
              <w:color w:val="000000"/>
            </w:rPr>
          </w:rPrChange>
        </w:rPr>
        <w:pPrChange w:id="272" w:author="Microsoft Office User" w:date="2021-11-05T18:29:00Z">
          <w:pPr>
            <w:pStyle w:val="Heading3"/>
            <w:numPr>
              <w:numId w:val="3"/>
            </w:numPr>
            <w:spacing w:before="0"/>
            <w:ind w:left="284" w:hanging="437"/>
            <w:jc w:val="both"/>
          </w:pPr>
        </w:pPrChange>
      </w:pPr>
      <w:bookmarkStart w:id="273" w:name="_17dp8vu" w:colFirst="0" w:colLast="0"/>
      <w:bookmarkEnd w:id="273"/>
      <w:r w:rsidRPr="007D1D4C">
        <w:rPr>
          <w:rFonts w:ascii="Times New Roman" w:hAnsi="Times New Roman" w:cs="Times New Roman"/>
          <w:b/>
          <w:color w:val="000000"/>
          <w:rPrChange w:id="274" w:author="Microsoft Office User" w:date="2021-11-05T18:30:00Z">
            <w:rPr>
              <w:b/>
              <w:color w:val="000000"/>
            </w:rPr>
          </w:rPrChange>
        </w:rPr>
        <w:lastRenderedPageBreak/>
        <w:t>Increase in your credit</w:t>
      </w:r>
    </w:p>
    <w:p w14:paraId="5123D167" w14:textId="77777777" w:rsidR="00471314" w:rsidRPr="007D1D4C" w:rsidRDefault="00471314">
      <w:pPr>
        <w:spacing w:line="240" w:lineRule="auto"/>
        <w:jc w:val="both"/>
        <w:rPr>
          <w:rFonts w:ascii="Times New Roman" w:hAnsi="Times New Roman" w:cs="Times New Roman"/>
          <w:rPrChange w:id="275" w:author="Microsoft Office User" w:date="2021-11-05T18:30:00Z">
            <w:rPr/>
          </w:rPrChange>
        </w:rPr>
        <w:pPrChange w:id="276" w:author="Microsoft Office User" w:date="2021-11-05T18:29:00Z">
          <w:pPr>
            <w:jc w:val="both"/>
          </w:pPr>
        </w:pPrChange>
      </w:pPr>
    </w:p>
    <w:p w14:paraId="662544DE" w14:textId="77777777" w:rsidR="00471314" w:rsidRPr="007D1D4C" w:rsidRDefault="001501AE">
      <w:pPr>
        <w:spacing w:line="240" w:lineRule="auto"/>
        <w:jc w:val="both"/>
        <w:rPr>
          <w:rFonts w:ascii="Times New Roman" w:hAnsi="Times New Roman" w:cs="Times New Roman"/>
          <w:sz w:val="28"/>
          <w:szCs w:val="28"/>
          <w:rPrChange w:id="277" w:author="Microsoft Office User" w:date="2021-11-05T18:30:00Z">
            <w:rPr>
              <w:sz w:val="28"/>
              <w:szCs w:val="28"/>
            </w:rPr>
          </w:rPrChange>
        </w:rPr>
        <w:pPrChange w:id="278" w:author="Microsoft Office User" w:date="2021-11-05T18:29:00Z">
          <w:pPr>
            <w:jc w:val="both"/>
          </w:pPr>
        </w:pPrChange>
      </w:pPr>
      <w:r w:rsidRPr="007D1D4C">
        <w:rPr>
          <w:rFonts w:ascii="Times New Roman" w:hAnsi="Times New Roman" w:cs="Times New Roman"/>
          <w:sz w:val="28"/>
          <w:szCs w:val="28"/>
          <w:rPrChange w:id="279" w:author="Microsoft Office User" w:date="2021-11-05T18:30:00Z">
            <w:rPr>
              <w:sz w:val="28"/>
              <w:szCs w:val="28"/>
            </w:rPr>
          </w:rPrChange>
        </w:rPr>
        <w:t>Balance is the amount of currency you have in your account.</w:t>
      </w:r>
    </w:p>
    <w:p w14:paraId="3ECFDA6E" w14:textId="77777777" w:rsidR="00471314" w:rsidRPr="007D1D4C" w:rsidRDefault="001501AE">
      <w:pPr>
        <w:spacing w:after="200" w:line="240" w:lineRule="auto"/>
        <w:jc w:val="both"/>
        <w:rPr>
          <w:rFonts w:ascii="Times New Roman" w:hAnsi="Times New Roman" w:cs="Times New Roman"/>
          <w:sz w:val="28"/>
          <w:szCs w:val="28"/>
          <w:rPrChange w:id="280" w:author="Microsoft Office User" w:date="2021-11-05T18:30:00Z">
            <w:rPr>
              <w:sz w:val="28"/>
              <w:szCs w:val="28"/>
            </w:rPr>
          </w:rPrChange>
        </w:rPr>
        <w:pPrChange w:id="281" w:author="Microsoft Office User" w:date="2021-11-05T18:29:00Z">
          <w:pPr>
            <w:spacing w:after="200"/>
            <w:jc w:val="both"/>
          </w:pPr>
        </w:pPrChange>
      </w:pPr>
      <w:r w:rsidRPr="007D1D4C">
        <w:rPr>
          <w:rFonts w:ascii="Times New Roman" w:hAnsi="Times New Roman" w:cs="Times New Roman"/>
          <w:sz w:val="28"/>
          <w:szCs w:val="28"/>
          <w:rPrChange w:id="282" w:author="Microsoft Office User" w:date="2021-11-05T18:30:00Z">
            <w:rPr>
              <w:sz w:val="28"/>
              <w:szCs w:val="28"/>
            </w:rPr>
          </w:rPrChange>
        </w:rPr>
        <w:t>You can see your balance in your “Dashboard”, at the top right of the page.</w:t>
      </w:r>
    </w:p>
    <w:p w14:paraId="46FB8960" w14:textId="77777777" w:rsidR="00471314" w:rsidRPr="007D1D4C" w:rsidRDefault="001501AE">
      <w:pPr>
        <w:spacing w:after="200" w:line="240" w:lineRule="auto"/>
        <w:jc w:val="center"/>
        <w:rPr>
          <w:rFonts w:ascii="Times New Roman" w:hAnsi="Times New Roman" w:cs="Times New Roman"/>
          <w:sz w:val="28"/>
          <w:szCs w:val="28"/>
          <w:rPrChange w:id="283" w:author="Microsoft Office User" w:date="2021-11-05T18:30:00Z">
            <w:rPr>
              <w:sz w:val="28"/>
              <w:szCs w:val="28"/>
            </w:rPr>
          </w:rPrChange>
        </w:rPr>
        <w:pPrChange w:id="284" w:author="Microsoft Office User" w:date="2021-11-05T18:29:00Z">
          <w:pPr>
            <w:spacing w:after="200"/>
            <w:jc w:val="both"/>
          </w:pPr>
        </w:pPrChange>
      </w:pPr>
      <w:r w:rsidRPr="007D1D4C">
        <w:rPr>
          <w:rFonts w:ascii="Times New Roman" w:hAnsi="Times New Roman" w:cs="Times New Roman"/>
          <w:noProof/>
          <w:sz w:val="28"/>
          <w:szCs w:val="28"/>
          <w:lang w:val="en-US" w:eastAsia="en-US"/>
          <w:rPrChange w:id="285" w:author="Microsoft Office User" w:date="2021-11-05T18:30:00Z">
            <w:rPr>
              <w:noProof/>
              <w:sz w:val="28"/>
              <w:szCs w:val="28"/>
              <w:lang w:val="en-US" w:eastAsia="en-US"/>
            </w:rPr>
          </w:rPrChange>
        </w:rPr>
        <w:drawing>
          <wp:inline distT="114300" distB="114300" distL="114300" distR="114300" wp14:anchorId="2C923630" wp14:editId="00359473">
            <wp:extent cx="5385878" cy="309860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385878" cy="3098606"/>
                    </a:xfrm>
                    <a:prstGeom prst="rect">
                      <a:avLst/>
                    </a:prstGeom>
                    <a:ln/>
                  </pic:spPr>
                </pic:pic>
              </a:graphicData>
            </a:graphic>
          </wp:inline>
        </w:drawing>
      </w:r>
    </w:p>
    <w:p w14:paraId="3AD1F26E" w14:textId="77777777" w:rsidR="00471314" w:rsidRPr="007D1D4C" w:rsidRDefault="001501AE">
      <w:pPr>
        <w:spacing w:line="240" w:lineRule="auto"/>
        <w:jc w:val="both"/>
        <w:rPr>
          <w:rFonts w:ascii="Times New Roman" w:hAnsi="Times New Roman" w:cs="Times New Roman"/>
          <w:sz w:val="28"/>
          <w:szCs w:val="28"/>
          <w:rPrChange w:id="286" w:author="Microsoft Office User" w:date="2021-11-05T18:30:00Z">
            <w:rPr>
              <w:sz w:val="28"/>
              <w:szCs w:val="28"/>
            </w:rPr>
          </w:rPrChange>
        </w:rPr>
        <w:pPrChange w:id="287" w:author="Microsoft Office User" w:date="2021-11-05T18:29:00Z">
          <w:pPr>
            <w:jc w:val="both"/>
          </w:pPr>
        </w:pPrChange>
      </w:pPr>
      <w:r w:rsidRPr="007D1D4C">
        <w:rPr>
          <w:rFonts w:ascii="Times New Roman" w:hAnsi="Times New Roman" w:cs="Times New Roman"/>
          <w:sz w:val="28"/>
          <w:szCs w:val="28"/>
          <w:rPrChange w:id="288" w:author="Microsoft Office User" w:date="2021-11-05T18:30:00Z">
            <w:rPr>
              <w:sz w:val="28"/>
              <w:szCs w:val="28"/>
            </w:rPr>
          </w:rPrChange>
        </w:rPr>
        <w:t>You can increase in your balance by clicking on it and adding the amount that you need to it. You may be redirected to another page that you first enter the amount, choose one of the payment methods (Stripe/</w:t>
      </w:r>
      <w:proofErr w:type="spellStart"/>
      <w:r w:rsidRPr="007D1D4C">
        <w:rPr>
          <w:rFonts w:ascii="Times New Roman" w:hAnsi="Times New Roman" w:cs="Times New Roman"/>
          <w:sz w:val="28"/>
          <w:szCs w:val="28"/>
          <w:rPrChange w:id="289" w:author="Microsoft Office User" w:date="2021-11-05T18:30:00Z">
            <w:rPr>
              <w:sz w:val="28"/>
              <w:szCs w:val="28"/>
            </w:rPr>
          </w:rPrChange>
        </w:rPr>
        <w:t>Paypal</w:t>
      </w:r>
      <w:proofErr w:type="spellEnd"/>
      <w:r w:rsidRPr="007D1D4C">
        <w:rPr>
          <w:rFonts w:ascii="Times New Roman" w:hAnsi="Times New Roman" w:cs="Times New Roman"/>
          <w:sz w:val="28"/>
          <w:szCs w:val="28"/>
          <w:rPrChange w:id="290" w:author="Microsoft Office User" w:date="2021-11-05T18:30:00Z">
            <w:rPr>
              <w:sz w:val="28"/>
              <w:szCs w:val="28"/>
            </w:rPr>
          </w:rPrChange>
        </w:rPr>
        <w:t xml:space="preserve">), and then do the checkout as follows. </w:t>
      </w:r>
    </w:p>
    <w:p w14:paraId="234E3589" w14:textId="77777777" w:rsidR="00471314" w:rsidRPr="007D1D4C" w:rsidRDefault="001501AE">
      <w:pPr>
        <w:spacing w:after="200" w:line="240" w:lineRule="auto"/>
        <w:jc w:val="both"/>
        <w:rPr>
          <w:rFonts w:ascii="Times New Roman" w:hAnsi="Times New Roman" w:cs="Times New Roman"/>
          <w:sz w:val="28"/>
          <w:szCs w:val="28"/>
          <w:rPrChange w:id="291" w:author="Microsoft Office User" w:date="2021-11-05T18:30:00Z">
            <w:rPr>
              <w:sz w:val="28"/>
              <w:szCs w:val="28"/>
            </w:rPr>
          </w:rPrChange>
        </w:rPr>
        <w:pPrChange w:id="292" w:author="Microsoft Office User" w:date="2021-11-05T18:29:00Z">
          <w:pPr>
            <w:spacing w:after="200"/>
            <w:jc w:val="both"/>
          </w:pPr>
        </w:pPrChange>
      </w:pPr>
      <w:r w:rsidRPr="007D1D4C">
        <w:rPr>
          <w:rFonts w:ascii="Times New Roman" w:hAnsi="Times New Roman" w:cs="Times New Roman"/>
          <w:b/>
          <w:sz w:val="28"/>
          <w:szCs w:val="28"/>
          <w:rPrChange w:id="293" w:author="Microsoft Office User" w:date="2021-11-05T18:30:00Z">
            <w:rPr>
              <w:sz w:val="28"/>
              <w:szCs w:val="28"/>
            </w:rPr>
          </w:rPrChange>
        </w:rPr>
        <w:t>Note</w:t>
      </w:r>
      <w:r w:rsidRPr="007D1D4C">
        <w:rPr>
          <w:rFonts w:ascii="Times New Roman" w:hAnsi="Times New Roman" w:cs="Times New Roman"/>
          <w:sz w:val="28"/>
          <w:szCs w:val="28"/>
          <w:rPrChange w:id="294" w:author="Microsoft Office User" w:date="2021-11-05T18:30:00Z">
            <w:rPr>
              <w:sz w:val="28"/>
              <w:szCs w:val="28"/>
            </w:rPr>
          </w:rPrChange>
        </w:rPr>
        <w:t xml:space="preserve">: Everybody is able to apply for a specific project if they have an enough balance. </w:t>
      </w:r>
    </w:p>
    <w:p w14:paraId="0A689EDE" w14:textId="77777777" w:rsidR="00471314" w:rsidRPr="007D1D4C" w:rsidRDefault="001501AE">
      <w:pPr>
        <w:spacing w:before="200" w:line="240" w:lineRule="auto"/>
        <w:jc w:val="center"/>
        <w:rPr>
          <w:rFonts w:ascii="Times New Roman" w:hAnsi="Times New Roman" w:cs="Times New Roman"/>
        </w:rPr>
        <w:pPrChange w:id="295" w:author="Microsoft Office User" w:date="2021-11-05T18:29:00Z">
          <w:pPr>
            <w:spacing w:before="200"/>
            <w:jc w:val="center"/>
          </w:pPr>
        </w:pPrChange>
      </w:pPr>
      <w:r w:rsidRPr="007D1D4C">
        <w:rPr>
          <w:rFonts w:ascii="Times New Roman" w:hAnsi="Times New Roman" w:cs="Times New Roman"/>
          <w:noProof/>
          <w:sz w:val="32"/>
          <w:szCs w:val="32"/>
          <w:lang w:val="en-US" w:eastAsia="en-US"/>
          <w:rPrChange w:id="296" w:author="Microsoft Office User" w:date="2021-11-05T18:30:00Z">
            <w:rPr>
              <w:noProof/>
              <w:sz w:val="32"/>
              <w:szCs w:val="32"/>
              <w:lang w:val="en-US" w:eastAsia="en-US"/>
            </w:rPr>
          </w:rPrChange>
        </w:rPr>
        <w:drawing>
          <wp:inline distT="114300" distB="114300" distL="114300" distR="114300" wp14:anchorId="228CBE6B" wp14:editId="0C71E305">
            <wp:extent cx="5791200" cy="20383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t="3524" b="2202"/>
                    <a:stretch>
                      <a:fillRect/>
                    </a:stretch>
                  </pic:blipFill>
                  <pic:spPr>
                    <a:xfrm>
                      <a:off x="0" y="0"/>
                      <a:ext cx="5791200" cy="2038350"/>
                    </a:xfrm>
                    <a:prstGeom prst="rect">
                      <a:avLst/>
                    </a:prstGeom>
                    <a:ln/>
                  </pic:spPr>
                </pic:pic>
              </a:graphicData>
            </a:graphic>
          </wp:inline>
        </w:drawing>
      </w:r>
    </w:p>
    <w:p w14:paraId="37A813C7" w14:textId="77777777" w:rsidR="009C2C37" w:rsidRPr="007D1D4C" w:rsidRDefault="009C2C37" w:rsidP="009C2C37">
      <w:pPr>
        <w:spacing w:before="200" w:line="240" w:lineRule="auto"/>
        <w:jc w:val="center"/>
        <w:rPr>
          <w:rFonts w:ascii="Times New Roman" w:hAnsi="Times New Roman" w:cs="Times New Roman"/>
          <w:rPrChange w:id="297" w:author="Microsoft Office User" w:date="2021-11-05T18:30:00Z">
            <w:rPr/>
          </w:rPrChange>
        </w:rPr>
      </w:pPr>
    </w:p>
    <w:p w14:paraId="6AA352CF" w14:textId="02244B23" w:rsidR="00471314" w:rsidRPr="007D1D4C" w:rsidRDefault="001501AE">
      <w:pPr>
        <w:pStyle w:val="Heading3"/>
        <w:numPr>
          <w:ilvl w:val="0"/>
          <w:numId w:val="3"/>
        </w:numPr>
        <w:spacing w:before="0" w:line="240" w:lineRule="auto"/>
        <w:ind w:left="284" w:hanging="437"/>
        <w:jc w:val="both"/>
        <w:rPr>
          <w:rFonts w:ascii="Times New Roman" w:hAnsi="Times New Roman" w:cs="Times New Roman"/>
          <w:b/>
          <w:color w:val="000000"/>
          <w:rPrChange w:id="298" w:author="Microsoft Office User" w:date="2021-11-05T18:30:00Z">
            <w:rPr>
              <w:b/>
              <w:color w:val="000000"/>
            </w:rPr>
          </w:rPrChange>
        </w:rPr>
        <w:pPrChange w:id="299" w:author="Microsoft Office User" w:date="2021-11-05T18:29:00Z">
          <w:pPr>
            <w:pStyle w:val="Heading3"/>
            <w:numPr>
              <w:numId w:val="3"/>
            </w:numPr>
            <w:spacing w:before="0"/>
            <w:ind w:left="284" w:hanging="437"/>
            <w:jc w:val="both"/>
          </w:pPr>
        </w:pPrChange>
      </w:pPr>
      <w:bookmarkStart w:id="300" w:name="_3rdcrjn" w:colFirst="0" w:colLast="0"/>
      <w:bookmarkEnd w:id="300"/>
      <w:r w:rsidRPr="007D1D4C">
        <w:rPr>
          <w:rFonts w:ascii="Times New Roman" w:hAnsi="Times New Roman" w:cs="Times New Roman"/>
          <w:b/>
          <w:color w:val="000000"/>
          <w:rPrChange w:id="301" w:author="Microsoft Office User" w:date="2021-11-05T18:30:00Z">
            <w:rPr>
              <w:b/>
              <w:color w:val="000000"/>
            </w:rPr>
          </w:rPrChange>
        </w:rPr>
        <w:lastRenderedPageBreak/>
        <w:t xml:space="preserve">Apply </w:t>
      </w:r>
      <w:ins w:id="302" w:author="Microsoft Office User" w:date="2021-11-06T15:02:00Z">
        <w:r w:rsidR="00F94D48" w:rsidRPr="007D1D4C">
          <w:rPr>
            <w:rFonts w:ascii="Times New Roman" w:hAnsi="Times New Roman" w:cs="Times New Roman"/>
            <w:b/>
            <w:color w:val="000000"/>
          </w:rPr>
          <w:t>f</w:t>
        </w:r>
      </w:ins>
      <w:del w:id="303" w:author="Microsoft Office User" w:date="2021-11-06T15:02:00Z">
        <w:r w:rsidRPr="007D1D4C" w:rsidDel="00F94D48">
          <w:rPr>
            <w:rFonts w:ascii="Times New Roman" w:hAnsi="Times New Roman" w:cs="Times New Roman"/>
            <w:b/>
            <w:color w:val="000000"/>
            <w:rPrChange w:id="304" w:author="Microsoft Office User" w:date="2021-11-05T18:30:00Z">
              <w:rPr>
                <w:b/>
                <w:color w:val="000000"/>
              </w:rPr>
            </w:rPrChange>
          </w:rPr>
          <w:delText>t</w:delText>
        </w:r>
      </w:del>
      <w:r w:rsidRPr="007D1D4C">
        <w:rPr>
          <w:rFonts w:ascii="Times New Roman" w:hAnsi="Times New Roman" w:cs="Times New Roman"/>
          <w:b/>
          <w:color w:val="000000"/>
          <w:rPrChange w:id="305" w:author="Microsoft Office User" w:date="2021-11-05T18:30:00Z">
            <w:rPr>
              <w:b/>
              <w:color w:val="000000"/>
            </w:rPr>
          </w:rPrChange>
        </w:rPr>
        <w:t>o</w:t>
      </w:r>
      <w:ins w:id="306" w:author="Microsoft Office User" w:date="2021-11-06T15:02:00Z">
        <w:r w:rsidR="00F94D48" w:rsidRPr="007D1D4C">
          <w:rPr>
            <w:rFonts w:ascii="Times New Roman" w:hAnsi="Times New Roman" w:cs="Times New Roman"/>
            <w:b/>
            <w:color w:val="000000"/>
          </w:rPr>
          <w:t>r</w:t>
        </w:r>
      </w:ins>
      <w:r w:rsidRPr="007D1D4C">
        <w:rPr>
          <w:rFonts w:ascii="Times New Roman" w:hAnsi="Times New Roman" w:cs="Times New Roman"/>
          <w:b/>
          <w:color w:val="000000"/>
          <w:rPrChange w:id="307" w:author="Microsoft Office User" w:date="2021-11-05T18:30:00Z">
            <w:rPr>
              <w:b/>
              <w:color w:val="000000"/>
            </w:rPr>
          </w:rPrChange>
        </w:rPr>
        <w:t xml:space="preserve"> the projects</w:t>
      </w:r>
    </w:p>
    <w:p w14:paraId="16ACB6D4" w14:textId="77777777" w:rsidR="00471314" w:rsidRPr="007D1D4C" w:rsidRDefault="00471314">
      <w:pPr>
        <w:spacing w:line="240" w:lineRule="auto"/>
        <w:jc w:val="both"/>
        <w:rPr>
          <w:rFonts w:ascii="Times New Roman" w:hAnsi="Times New Roman" w:cs="Times New Roman"/>
          <w:rPrChange w:id="308" w:author="Microsoft Office User" w:date="2021-11-05T18:30:00Z">
            <w:rPr/>
          </w:rPrChange>
        </w:rPr>
        <w:pPrChange w:id="309" w:author="Microsoft Office User" w:date="2021-11-05T18:29:00Z">
          <w:pPr>
            <w:jc w:val="both"/>
          </w:pPr>
        </w:pPrChange>
      </w:pPr>
    </w:p>
    <w:p w14:paraId="7AEE9E81" w14:textId="4BF95446" w:rsidR="00471314" w:rsidRPr="007D1D4C" w:rsidRDefault="001501AE">
      <w:pPr>
        <w:spacing w:after="200" w:line="240" w:lineRule="auto"/>
        <w:jc w:val="both"/>
        <w:rPr>
          <w:rFonts w:ascii="Times New Roman" w:hAnsi="Times New Roman" w:cs="Times New Roman"/>
          <w:sz w:val="28"/>
          <w:szCs w:val="28"/>
          <w:rPrChange w:id="310" w:author="Microsoft Office User" w:date="2021-11-05T18:30:00Z">
            <w:rPr>
              <w:sz w:val="28"/>
              <w:szCs w:val="28"/>
            </w:rPr>
          </w:rPrChange>
        </w:rPr>
        <w:pPrChange w:id="311" w:author="Microsoft Office User" w:date="2021-11-05T18:29:00Z">
          <w:pPr>
            <w:spacing w:after="200"/>
            <w:jc w:val="both"/>
          </w:pPr>
        </w:pPrChange>
      </w:pPr>
      <w:r w:rsidRPr="007D1D4C">
        <w:rPr>
          <w:rFonts w:ascii="Times New Roman" w:hAnsi="Times New Roman" w:cs="Times New Roman"/>
          <w:sz w:val="28"/>
          <w:szCs w:val="28"/>
          <w:rPrChange w:id="312" w:author="Microsoft Office User" w:date="2021-11-05T18:30:00Z">
            <w:rPr>
              <w:sz w:val="28"/>
              <w:szCs w:val="28"/>
            </w:rPr>
          </w:rPrChange>
        </w:rPr>
        <w:t xml:space="preserve">If you would like to participate in the project, just click the “Apply” button of the project you want and choose your role you want to be in the project. The result of your request will be announced via Email or a notification in your profile via the </w:t>
      </w:r>
      <w:del w:id="313" w:author="Microsoft Office User" w:date="2021-11-06T14:25:00Z">
        <w:r w:rsidRPr="007D1D4C" w:rsidDel="00F111E4">
          <w:rPr>
            <w:rFonts w:ascii="Times New Roman" w:hAnsi="Times New Roman" w:cs="Times New Roman"/>
            <w:sz w:val="28"/>
            <w:szCs w:val="28"/>
            <w:rPrChange w:id="314" w:author="Microsoft Office User" w:date="2021-11-05T18:30:00Z">
              <w:rPr>
                <w:sz w:val="28"/>
                <w:szCs w:val="28"/>
              </w:rPr>
            </w:rPrChange>
          </w:rPr>
          <w:delText xml:space="preserve">first </w:delText>
        </w:r>
      </w:del>
      <w:ins w:id="315" w:author="Microsoft Office User" w:date="2021-11-06T14:25:00Z">
        <w:r w:rsidR="00F111E4" w:rsidRPr="007D1D4C">
          <w:rPr>
            <w:rFonts w:ascii="Times New Roman" w:hAnsi="Times New Roman" w:cs="Times New Roman"/>
            <w:sz w:val="28"/>
            <w:szCs w:val="28"/>
          </w:rPr>
          <w:t>main</w:t>
        </w:r>
        <w:r w:rsidR="00F111E4" w:rsidRPr="007D1D4C">
          <w:rPr>
            <w:rFonts w:ascii="Times New Roman" w:hAnsi="Times New Roman" w:cs="Times New Roman"/>
            <w:sz w:val="28"/>
            <w:szCs w:val="28"/>
            <w:rPrChange w:id="316" w:author="Microsoft Office User" w:date="2021-11-05T18:30:00Z">
              <w:rPr>
                <w:sz w:val="28"/>
                <w:szCs w:val="28"/>
              </w:rPr>
            </w:rPrChange>
          </w:rPr>
          <w:t xml:space="preserve"> </w:t>
        </w:r>
      </w:ins>
      <w:r w:rsidRPr="007D1D4C">
        <w:rPr>
          <w:rFonts w:ascii="Times New Roman" w:hAnsi="Times New Roman" w:cs="Times New Roman"/>
          <w:sz w:val="28"/>
          <w:szCs w:val="28"/>
          <w:rPrChange w:id="317" w:author="Microsoft Office User" w:date="2021-11-05T18:30:00Z">
            <w:rPr>
              <w:sz w:val="28"/>
              <w:szCs w:val="28"/>
            </w:rPr>
          </w:rPrChange>
        </w:rPr>
        <w:t>supervisor.</w:t>
      </w:r>
    </w:p>
    <w:p w14:paraId="2F43C39C" w14:textId="77777777" w:rsidR="00471314" w:rsidRPr="007D1D4C" w:rsidRDefault="001501AE">
      <w:pPr>
        <w:spacing w:after="200" w:line="240" w:lineRule="auto"/>
        <w:jc w:val="both"/>
        <w:rPr>
          <w:rFonts w:ascii="Times New Roman" w:hAnsi="Times New Roman" w:cs="Times New Roman"/>
          <w:rPrChange w:id="318" w:author="Microsoft Office User" w:date="2021-11-05T18:30:00Z">
            <w:rPr/>
          </w:rPrChange>
        </w:rPr>
        <w:pPrChange w:id="319" w:author="Microsoft Office User" w:date="2021-11-05T18:29:00Z">
          <w:pPr>
            <w:spacing w:after="200"/>
            <w:jc w:val="both"/>
          </w:pPr>
        </w:pPrChange>
      </w:pPr>
      <w:r w:rsidRPr="007D1D4C">
        <w:rPr>
          <w:rFonts w:ascii="Times New Roman" w:hAnsi="Times New Roman" w:cs="Times New Roman"/>
          <w:sz w:val="28"/>
          <w:szCs w:val="28"/>
          <w:rPrChange w:id="320" w:author="Microsoft Office User" w:date="2021-11-05T18:30:00Z">
            <w:rPr>
              <w:sz w:val="28"/>
              <w:szCs w:val="28"/>
            </w:rPr>
          </w:rPrChange>
        </w:rPr>
        <w:t>You can apply for projects as your role or the roles that fall under your category. For example, if your role is supervisor, you can apply for projects as Main Supervisor, Supervisor, Mentor, Member or Learner. If you are a mentor, you can apply for just Mentor, Member or Learner and so on.</w:t>
      </w:r>
    </w:p>
    <w:p w14:paraId="55B3FE2E" w14:textId="77777777" w:rsidR="00471314" w:rsidRPr="007D1D4C" w:rsidRDefault="001501AE">
      <w:pPr>
        <w:spacing w:before="200" w:line="240" w:lineRule="auto"/>
        <w:jc w:val="center"/>
        <w:rPr>
          <w:rFonts w:ascii="Times New Roman" w:hAnsi="Times New Roman" w:cs="Times New Roman"/>
          <w:sz w:val="28"/>
          <w:szCs w:val="28"/>
          <w:rPrChange w:id="321" w:author="Microsoft Office User" w:date="2021-11-05T18:30:00Z">
            <w:rPr>
              <w:sz w:val="28"/>
              <w:szCs w:val="28"/>
            </w:rPr>
          </w:rPrChange>
        </w:rPr>
        <w:pPrChange w:id="322" w:author="Microsoft Office User" w:date="2021-11-05T18:29:00Z">
          <w:pPr>
            <w:spacing w:before="200"/>
            <w:jc w:val="both"/>
          </w:pPr>
        </w:pPrChange>
      </w:pPr>
      <w:r w:rsidRPr="007D1D4C">
        <w:rPr>
          <w:rFonts w:ascii="Times New Roman" w:hAnsi="Times New Roman" w:cs="Times New Roman"/>
          <w:noProof/>
          <w:sz w:val="28"/>
          <w:szCs w:val="28"/>
          <w:lang w:val="en-US" w:eastAsia="en-US"/>
          <w:rPrChange w:id="323" w:author="Microsoft Office User" w:date="2021-11-05T18:30:00Z">
            <w:rPr>
              <w:noProof/>
              <w:sz w:val="28"/>
              <w:szCs w:val="28"/>
              <w:lang w:val="en-US" w:eastAsia="en-US"/>
            </w:rPr>
          </w:rPrChange>
        </w:rPr>
        <w:drawing>
          <wp:inline distT="114300" distB="114300" distL="114300" distR="114300" wp14:anchorId="081EF802" wp14:editId="271D1941">
            <wp:extent cx="5943600" cy="3975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975100"/>
                    </a:xfrm>
                    <a:prstGeom prst="rect">
                      <a:avLst/>
                    </a:prstGeom>
                    <a:ln/>
                  </pic:spPr>
                </pic:pic>
              </a:graphicData>
            </a:graphic>
          </wp:inline>
        </w:drawing>
      </w:r>
    </w:p>
    <w:p w14:paraId="752B01A0" w14:textId="77777777" w:rsidR="00471314" w:rsidRPr="007D1D4C" w:rsidRDefault="00471314">
      <w:pPr>
        <w:spacing w:line="240" w:lineRule="auto"/>
        <w:jc w:val="both"/>
        <w:rPr>
          <w:rFonts w:ascii="Times New Roman" w:hAnsi="Times New Roman" w:cs="Times New Roman"/>
          <w:sz w:val="28"/>
          <w:szCs w:val="28"/>
          <w:rPrChange w:id="324" w:author="Microsoft Office User" w:date="2021-11-05T18:30:00Z">
            <w:rPr>
              <w:sz w:val="28"/>
              <w:szCs w:val="28"/>
            </w:rPr>
          </w:rPrChange>
        </w:rPr>
        <w:pPrChange w:id="325" w:author="Microsoft Office User" w:date="2021-11-05T18:29:00Z">
          <w:pPr>
            <w:jc w:val="both"/>
          </w:pPr>
        </w:pPrChange>
      </w:pPr>
    </w:p>
    <w:p w14:paraId="0DEA4BF1" w14:textId="77777777" w:rsidR="00471314" w:rsidRPr="007D1D4C" w:rsidRDefault="00471314">
      <w:pPr>
        <w:spacing w:line="240" w:lineRule="auto"/>
        <w:jc w:val="both"/>
        <w:rPr>
          <w:rFonts w:ascii="Times New Roman" w:hAnsi="Times New Roman" w:cs="Times New Roman"/>
          <w:sz w:val="28"/>
          <w:szCs w:val="28"/>
          <w:rPrChange w:id="326" w:author="Microsoft Office User" w:date="2021-11-05T18:30:00Z">
            <w:rPr>
              <w:sz w:val="28"/>
              <w:szCs w:val="28"/>
            </w:rPr>
          </w:rPrChange>
        </w:rPr>
        <w:pPrChange w:id="327" w:author="Microsoft Office User" w:date="2021-11-05T18:29:00Z">
          <w:pPr>
            <w:jc w:val="both"/>
          </w:pPr>
        </w:pPrChange>
      </w:pPr>
    </w:p>
    <w:p w14:paraId="707016EB" w14:textId="77777777" w:rsidR="00471314" w:rsidRPr="007D1D4C" w:rsidRDefault="00471314">
      <w:pPr>
        <w:spacing w:line="240" w:lineRule="auto"/>
        <w:jc w:val="both"/>
        <w:rPr>
          <w:rFonts w:ascii="Times New Roman" w:hAnsi="Times New Roman" w:cs="Times New Roman"/>
          <w:sz w:val="28"/>
          <w:szCs w:val="28"/>
          <w:rPrChange w:id="328" w:author="Microsoft Office User" w:date="2021-11-05T18:30:00Z">
            <w:rPr>
              <w:sz w:val="28"/>
              <w:szCs w:val="28"/>
            </w:rPr>
          </w:rPrChange>
        </w:rPr>
        <w:pPrChange w:id="329" w:author="Microsoft Office User" w:date="2021-11-05T18:29:00Z">
          <w:pPr>
            <w:jc w:val="both"/>
          </w:pPr>
        </w:pPrChange>
      </w:pPr>
    </w:p>
    <w:p w14:paraId="172C2252" w14:textId="77777777" w:rsidR="00471314" w:rsidRPr="007D1D4C" w:rsidRDefault="00471314">
      <w:pPr>
        <w:spacing w:line="240" w:lineRule="auto"/>
        <w:jc w:val="both"/>
        <w:rPr>
          <w:rFonts w:ascii="Times New Roman" w:hAnsi="Times New Roman" w:cs="Times New Roman"/>
          <w:sz w:val="28"/>
          <w:szCs w:val="28"/>
          <w:rPrChange w:id="330" w:author="Microsoft Office User" w:date="2021-11-05T18:30:00Z">
            <w:rPr>
              <w:sz w:val="28"/>
              <w:szCs w:val="28"/>
            </w:rPr>
          </w:rPrChange>
        </w:rPr>
        <w:pPrChange w:id="331" w:author="Microsoft Office User" w:date="2021-11-05T18:29:00Z">
          <w:pPr>
            <w:jc w:val="both"/>
          </w:pPr>
        </w:pPrChange>
      </w:pPr>
    </w:p>
    <w:p w14:paraId="132D5B77" w14:textId="77777777" w:rsidR="00471314" w:rsidRPr="007D1D4C" w:rsidRDefault="00471314" w:rsidP="009C2C37">
      <w:pPr>
        <w:spacing w:line="240" w:lineRule="auto"/>
        <w:jc w:val="both"/>
        <w:rPr>
          <w:rFonts w:ascii="Times New Roman" w:hAnsi="Times New Roman" w:cs="Times New Roman"/>
          <w:sz w:val="28"/>
          <w:szCs w:val="28"/>
        </w:rPr>
      </w:pPr>
    </w:p>
    <w:p w14:paraId="567CDF19" w14:textId="77777777" w:rsidR="009C2C37" w:rsidRPr="007D1D4C" w:rsidRDefault="009C2C37" w:rsidP="009C2C37">
      <w:pPr>
        <w:spacing w:line="240" w:lineRule="auto"/>
        <w:jc w:val="both"/>
        <w:rPr>
          <w:rFonts w:ascii="Times New Roman" w:hAnsi="Times New Roman" w:cs="Times New Roman"/>
          <w:sz w:val="28"/>
          <w:szCs w:val="28"/>
        </w:rPr>
      </w:pPr>
    </w:p>
    <w:p w14:paraId="169E35D0" w14:textId="77777777" w:rsidR="009C2C37" w:rsidRPr="007D1D4C" w:rsidRDefault="009C2C37">
      <w:pPr>
        <w:spacing w:line="240" w:lineRule="auto"/>
        <w:jc w:val="both"/>
        <w:rPr>
          <w:rFonts w:ascii="Times New Roman" w:hAnsi="Times New Roman" w:cs="Times New Roman"/>
          <w:sz w:val="28"/>
          <w:szCs w:val="28"/>
          <w:rPrChange w:id="332" w:author="Microsoft Office User" w:date="2021-11-05T18:30:00Z">
            <w:rPr>
              <w:sz w:val="28"/>
              <w:szCs w:val="28"/>
            </w:rPr>
          </w:rPrChange>
        </w:rPr>
        <w:pPrChange w:id="333" w:author="Microsoft Office User" w:date="2021-11-05T18:29:00Z">
          <w:pPr>
            <w:jc w:val="both"/>
          </w:pPr>
        </w:pPrChange>
      </w:pPr>
    </w:p>
    <w:p w14:paraId="4E1A9622" w14:textId="77777777" w:rsidR="00471314" w:rsidRPr="007D1D4C" w:rsidRDefault="001501AE">
      <w:pPr>
        <w:pStyle w:val="Heading1"/>
        <w:spacing w:before="0" w:after="200" w:line="240" w:lineRule="auto"/>
        <w:jc w:val="both"/>
        <w:rPr>
          <w:rFonts w:ascii="Times New Roman" w:hAnsi="Times New Roman" w:cs="Times New Roman"/>
          <w:b/>
          <w:sz w:val="28"/>
          <w:szCs w:val="28"/>
          <w:rPrChange w:id="334" w:author="Microsoft Office User" w:date="2021-11-05T18:30:00Z">
            <w:rPr>
              <w:b/>
              <w:sz w:val="28"/>
              <w:szCs w:val="28"/>
            </w:rPr>
          </w:rPrChange>
        </w:rPr>
        <w:pPrChange w:id="335" w:author="Microsoft Office User" w:date="2021-11-05T18:29:00Z">
          <w:pPr>
            <w:pStyle w:val="Heading1"/>
            <w:spacing w:before="0" w:after="200"/>
            <w:jc w:val="both"/>
          </w:pPr>
        </w:pPrChange>
      </w:pPr>
      <w:bookmarkStart w:id="336" w:name="_p6vqy94jxrp" w:colFirst="0" w:colLast="0"/>
      <w:bookmarkEnd w:id="336"/>
      <w:r w:rsidRPr="007D1D4C">
        <w:rPr>
          <w:rFonts w:ascii="Times New Roman" w:hAnsi="Times New Roman" w:cs="Times New Roman"/>
          <w:b/>
          <w:sz w:val="28"/>
          <w:szCs w:val="28"/>
          <w:rPrChange w:id="337" w:author="Microsoft Office User" w:date="2021-11-05T18:30:00Z">
            <w:rPr>
              <w:b/>
              <w:sz w:val="28"/>
              <w:szCs w:val="28"/>
            </w:rPr>
          </w:rPrChange>
        </w:rPr>
        <w:lastRenderedPageBreak/>
        <w:t>Responsibility Fee</w:t>
      </w:r>
    </w:p>
    <w:p w14:paraId="6CFE6F24" w14:textId="77777777" w:rsidR="00471314" w:rsidRPr="007D1D4C" w:rsidRDefault="001501AE">
      <w:pPr>
        <w:spacing w:line="240" w:lineRule="auto"/>
        <w:jc w:val="center"/>
        <w:rPr>
          <w:rFonts w:ascii="Times New Roman" w:hAnsi="Times New Roman" w:cs="Times New Roman"/>
          <w:sz w:val="28"/>
          <w:szCs w:val="28"/>
        </w:rPr>
        <w:pPrChange w:id="338" w:author="Microsoft Office User" w:date="2021-11-05T18:29:00Z">
          <w:pPr>
            <w:jc w:val="center"/>
          </w:pPr>
        </w:pPrChange>
      </w:pPr>
      <w:r w:rsidRPr="007D1D4C">
        <w:rPr>
          <w:rFonts w:ascii="Times New Roman" w:hAnsi="Times New Roman" w:cs="Times New Roman"/>
          <w:noProof/>
          <w:sz w:val="28"/>
          <w:szCs w:val="28"/>
          <w:lang w:val="en-US" w:eastAsia="en-US"/>
          <w:rPrChange w:id="339" w:author="Microsoft Office User" w:date="2021-11-05T18:30:00Z">
            <w:rPr>
              <w:noProof/>
              <w:sz w:val="28"/>
              <w:szCs w:val="28"/>
              <w:lang w:val="en-US" w:eastAsia="en-US"/>
            </w:rPr>
          </w:rPrChange>
        </w:rPr>
        <w:drawing>
          <wp:inline distT="114300" distB="114300" distL="114300" distR="114300" wp14:anchorId="225E92C1" wp14:editId="2130BC2C">
            <wp:extent cx="1357441" cy="311544"/>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1357441" cy="311544"/>
                    </a:xfrm>
                    <a:prstGeom prst="rect">
                      <a:avLst/>
                    </a:prstGeom>
                    <a:ln/>
                  </pic:spPr>
                </pic:pic>
              </a:graphicData>
            </a:graphic>
          </wp:inline>
        </w:drawing>
      </w:r>
    </w:p>
    <w:p w14:paraId="4E8320F0" w14:textId="77777777" w:rsidR="009C2C37" w:rsidRPr="007D1D4C" w:rsidRDefault="009C2C37" w:rsidP="009C2C37">
      <w:pPr>
        <w:spacing w:line="240" w:lineRule="auto"/>
        <w:jc w:val="center"/>
        <w:rPr>
          <w:rFonts w:ascii="Times New Roman" w:hAnsi="Times New Roman" w:cs="Times New Roman"/>
          <w:sz w:val="28"/>
          <w:szCs w:val="28"/>
          <w:rPrChange w:id="340" w:author="Microsoft Office User" w:date="2021-11-05T18:30:00Z">
            <w:rPr>
              <w:sz w:val="28"/>
              <w:szCs w:val="28"/>
            </w:rPr>
          </w:rPrChange>
        </w:rPr>
      </w:pPr>
    </w:p>
    <w:p w14:paraId="77FA9B48" w14:textId="77777777" w:rsidR="00471314" w:rsidRPr="007D1D4C" w:rsidRDefault="001501AE">
      <w:pPr>
        <w:spacing w:after="200" w:line="240" w:lineRule="auto"/>
        <w:jc w:val="both"/>
        <w:rPr>
          <w:rFonts w:ascii="Times New Roman" w:hAnsi="Times New Roman" w:cs="Times New Roman"/>
          <w:sz w:val="28"/>
          <w:szCs w:val="28"/>
          <w:rPrChange w:id="341" w:author="Microsoft Office User" w:date="2021-11-05T18:30:00Z">
            <w:rPr>
              <w:sz w:val="28"/>
              <w:szCs w:val="28"/>
            </w:rPr>
          </w:rPrChange>
        </w:rPr>
        <w:pPrChange w:id="342" w:author="Microsoft Office User" w:date="2021-11-05T18:29:00Z">
          <w:pPr>
            <w:spacing w:after="200"/>
            <w:jc w:val="both"/>
          </w:pPr>
        </w:pPrChange>
      </w:pPr>
      <w:r w:rsidRPr="007D1D4C">
        <w:rPr>
          <w:rFonts w:ascii="Times New Roman" w:hAnsi="Times New Roman" w:cs="Times New Roman"/>
          <w:sz w:val="28"/>
          <w:szCs w:val="28"/>
          <w:rPrChange w:id="343" w:author="Microsoft Office User" w:date="2021-11-05T18:30:00Z">
            <w:rPr>
              <w:sz w:val="28"/>
              <w:szCs w:val="28"/>
            </w:rPr>
          </w:rPrChange>
        </w:rPr>
        <w:t xml:space="preserve">The 4 colored boxes under the name of each project are the amount that is required to enter the project, which is called “Responsibility Fee” and each role has different responsibility fee. Amount of responsibility fee for each role directly depends on importance of position in project. The green box is for the Supervisors, the blue box is for Mentors, the yellow box is for Members and the red box is for Learners. </w:t>
      </w:r>
    </w:p>
    <w:p w14:paraId="642405E0" w14:textId="77777777" w:rsidR="00471314" w:rsidRPr="007D1D4C" w:rsidRDefault="001501AE">
      <w:pPr>
        <w:spacing w:after="200" w:line="240" w:lineRule="auto"/>
        <w:jc w:val="both"/>
        <w:rPr>
          <w:rFonts w:ascii="Times New Roman" w:hAnsi="Times New Roman" w:cs="Times New Roman"/>
          <w:sz w:val="28"/>
          <w:szCs w:val="28"/>
          <w:rPrChange w:id="344" w:author="Microsoft Office User" w:date="2021-11-05T18:30:00Z">
            <w:rPr>
              <w:sz w:val="28"/>
              <w:szCs w:val="28"/>
            </w:rPr>
          </w:rPrChange>
        </w:rPr>
        <w:pPrChange w:id="345" w:author="Microsoft Office User" w:date="2021-11-05T18:29:00Z">
          <w:pPr>
            <w:spacing w:after="200"/>
            <w:jc w:val="both"/>
          </w:pPr>
        </w:pPrChange>
      </w:pPr>
      <w:r w:rsidRPr="007D1D4C">
        <w:rPr>
          <w:rFonts w:ascii="Times New Roman" w:hAnsi="Times New Roman" w:cs="Times New Roman"/>
          <w:sz w:val="28"/>
          <w:szCs w:val="28"/>
          <w:rPrChange w:id="346" w:author="Microsoft Office User" w:date="2021-11-05T18:30:00Z">
            <w:rPr>
              <w:sz w:val="28"/>
              <w:szCs w:val="28"/>
            </w:rPr>
          </w:rPrChange>
        </w:rPr>
        <w:t>When you apply for a project, the responsibility fee will temporarily be deducted from your wallet and blocked. if your application is approved by supervisor, the responsibility fee will permanently be deducted from your balance. In contrast, if your application is rejected, the responsibility fee will surely return to your wallet. If you don’t have enough balance which is required to apply for a project, you are not able to apply for it. Thus, you can increase in your balance as much as you need and then apply for the project.</w:t>
      </w:r>
    </w:p>
    <w:p w14:paraId="550251CB" w14:textId="77777777" w:rsidR="00471314" w:rsidRPr="007D1D4C" w:rsidRDefault="001501AE">
      <w:pPr>
        <w:spacing w:after="200" w:line="240" w:lineRule="auto"/>
        <w:jc w:val="both"/>
        <w:rPr>
          <w:rFonts w:ascii="Times New Roman" w:hAnsi="Times New Roman" w:cs="Times New Roman"/>
          <w:sz w:val="28"/>
          <w:szCs w:val="28"/>
          <w:rPrChange w:id="347" w:author="Microsoft Office User" w:date="2021-11-05T18:30:00Z">
            <w:rPr>
              <w:sz w:val="28"/>
              <w:szCs w:val="28"/>
            </w:rPr>
          </w:rPrChange>
        </w:rPr>
        <w:pPrChange w:id="348" w:author="Microsoft Office User" w:date="2021-11-05T18:29:00Z">
          <w:pPr>
            <w:spacing w:after="200"/>
            <w:jc w:val="both"/>
          </w:pPr>
        </w:pPrChange>
      </w:pPr>
      <w:r w:rsidRPr="007D1D4C">
        <w:rPr>
          <w:rFonts w:ascii="Times New Roman" w:hAnsi="Times New Roman" w:cs="Times New Roman"/>
          <w:sz w:val="28"/>
          <w:szCs w:val="28"/>
          <w:rPrChange w:id="349" w:author="Microsoft Office User" w:date="2021-11-05T18:30:00Z">
            <w:rPr>
              <w:sz w:val="28"/>
              <w:szCs w:val="28"/>
            </w:rPr>
          </w:rPrChange>
        </w:rPr>
        <w:t>Moreover, if you want to apply as Main Supervisor, you must submit a project proposal with your application. Director team in each section (Industry and research) approve your proposal will finally accept or reject the proposals. Each proposal will be evaluated by at least 2 referees.</w:t>
      </w:r>
    </w:p>
    <w:p w14:paraId="5508B668" w14:textId="77777777" w:rsidR="00471314" w:rsidRPr="007D1D4C" w:rsidRDefault="001501AE">
      <w:pPr>
        <w:spacing w:after="200" w:line="240" w:lineRule="auto"/>
        <w:jc w:val="both"/>
        <w:rPr>
          <w:rFonts w:ascii="Times New Roman" w:hAnsi="Times New Roman" w:cs="Times New Roman"/>
          <w:sz w:val="28"/>
          <w:szCs w:val="28"/>
        </w:rPr>
        <w:pPrChange w:id="350" w:author="Microsoft Office User" w:date="2021-11-05T18:29:00Z">
          <w:pPr>
            <w:spacing w:after="200"/>
            <w:jc w:val="both"/>
          </w:pPr>
        </w:pPrChange>
      </w:pPr>
      <w:r w:rsidRPr="007D1D4C">
        <w:rPr>
          <w:rFonts w:ascii="Times New Roman" w:hAnsi="Times New Roman" w:cs="Times New Roman"/>
          <w:sz w:val="28"/>
          <w:szCs w:val="28"/>
          <w:rPrChange w:id="351" w:author="Microsoft Office User" w:date="2021-11-05T18:30:00Z">
            <w:rPr>
              <w:sz w:val="28"/>
              <w:szCs w:val="28"/>
            </w:rPr>
          </w:rPrChange>
        </w:rPr>
        <w:t>Director team consists of Research Director and Research Expert. They are responsible for identifying the main supervisor of each project by evaluating the submitted proposals.</w:t>
      </w:r>
    </w:p>
    <w:p w14:paraId="57966E3A" w14:textId="77777777" w:rsidR="009C2C37" w:rsidRPr="007D1D4C" w:rsidRDefault="009C2C37" w:rsidP="009C2C37">
      <w:pPr>
        <w:spacing w:after="200" w:line="240" w:lineRule="auto"/>
        <w:jc w:val="both"/>
        <w:rPr>
          <w:rFonts w:ascii="Times New Roman" w:hAnsi="Times New Roman" w:cs="Times New Roman"/>
          <w:sz w:val="28"/>
          <w:szCs w:val="28"/>
        </w:rPr>
      </w:pPr>
    </w:p>
    <w:p w14:paraId="42D44B13" w14:textId="77777777" w:rsidR="009C2C37" w:rsidRPr="007D1D4C" w:rsidRDefault="009C2C37" w:rsidP="009C2C37">
      <w:pPr>
        <w:spacing w:after="200" w:line="240" w:lineRule="auto"/>
        <w:jc w:val="both"/>
        <w:rPr>
          <w:rFonts w:ascii="Times New Roman" w:hAnsi="Times New Roman" w:cs="Times New Roman"/>
          <w:sz w:val="28"/>
          <w:szCs w:val="28"/>
        </w:rPr>
      </w:pPr>
    </w:p>
    <w:p w14:paraId="6550FF4D" w14:textId="77777777" w:rsidR="009C2C37" w:rsidRPr="007D1D4C" w:rsidRDefault="009C2C37" w:rsidP="009C2C37">
      <w:pPr>
        <w:spacing w:after="200" w:line="240" w:lineRule="auto"/>
        <w:jc w:val="both"/>
        <w:rPr>
          <w:rFonts w:ascii="Times New Roman" w:hAnsi="Times New Roman" w:cs="Times New Roman"/>
          <w:sz w:val="28"/>
          <w:szCs w:val="28"/>
        </w:rPr>
      </w:pPr>
    </w:p>
    <w:p w14:paraId="6F5F2049" w14:textId="77777777" w:rsidR="009C2C37" w:rsidRPr="007D1D4C" w:rsidRDefault="009C2C37" w:rsidP="009C2C37">
      <w:pPr>
        <w:spacing w:after="200" w:line="240" w:lineRule="auto"/>
        <w:jc w:val="both"/>
        <w:rPr>
          <w:rFonts w:ascii="Times New Roman" w:hAnsi="Times New Roman" w:cs="Times New Roman"/>
          <w:sz w:val="28"/>
          <w:szCs w:val="28"/>
        </w:rPr>
      </w:pPr>
    </w:p>
    <w:p w14:paraId="2F667F44" w14:textId="77777777" w:rsidR="009C2C37" w:rsidRPr="007D1D4C" w:rsidRDefault="009C2C37" w:rsidP="009C2C37">
      <w:pPr>
        <w:spacing w:after="200" w:line="240" w:lineRule="auto"/>
        <w:jc w:val="both"/>
        <w:rPr>
          <w:rFonts w:ascii="Times New Roman" w:hAnsi="Times New Roman" w:cs="Times New Roman"/>
          <w:sz w:val="28"/>
          <w:szCs w:val="28"/>
        </w:rPr>
      </w:pPr>
    </w:p>
    <w:p w14:paraId="0A2D192A" w14:textId="77777777" w:rsidR="009C2C37" w:rsidRPr="007D1D4C" w:rsidRDefault="009C2C37" w:rsidP="009C2C37">
      <w:pPr>
        <w:spacing w:after="200" w:line="240" w:lineRule="auto"/>
        <w:jc w:val="both"/>
        <w:rPr>
          <w:rFonts w:ascii="Times New Roman" w:hAnsi="Times New Roman" w:cs="Times New Roman"/>
          <w:sz w:val="28"/>
          <w:szCs w:val="28"/>
        </w:rPr>
      </w:pPr>
    </w:p>
    <w:p w14:paraId="7F2B2257" w14:textId="77777777" w:rsidR="009C2C37" w:rsidRPr="007D1D4C" w:rsidRDefault="009C2C37" w:rsidP="009C2C37">
      <w:pPr>
        <w:spacing w:after="200" w:line="240" w:lineRule="auto"/>
        <w:jc w:val="both"/>
        <w:rPr>
          <w:rFonts w:ascii="Times New Roman" w:hAnsi="Times New Roman" w:cs="Times New Roman"/>
          <w:sz w:val="28"/>
          <w:szCs w:val="28"/>
          <w:rPrChange w:id="352" w:author="Microsoft Office User" w:date="2021-11-05T18:30:00Z">
            <w:rPr>
              <w:sz w:val="28"/>
              <w:szCs w:val="28"/>
            </w:rPr>
          </w:rPrChange>
        </w:rPr>
      </w:pPr>
    </w:p>
    <w:p w14:paraId="4A4A8F91" w14:textId="2E6AA942" w:rsidR="00471314" w:rsidRPr="007D1D4C" w:rsidDel="004318A1" w:rsidRDefault="00471314">
      <w:pPr>
        <w:spacing w:after="200" w:line="240" w:lineRule="auto"/>
        <w:ind w:left="720"/>
        <w:jc w:val="both"/>
        <w:rPr>
          <w:del w:id="353" w:author="mohammad reza" w:date="2021-11-04T00:07:00Z"/>
          <w:rFonts w:ascii="Times New Roman" w:hAnsi="Times New Roman" w:cs="Times New Roman"/>
          <w:b/>
          <w:color w:val="674EA7"/>
          <w:sz w:val="28"/>
          <w:szCs w:val="28"/>
          <w:rPrChange w:id="354" w:author="Microsoft Office User" w:date="2021-11-05T18:30:00Z">
            <w:rPr>
              <w:del w:id="355" w:author="mohammad reza" w:date="2021-11-04T00:07:00Z"/>
              <w:b/>
              <w:color w:val="674EA7"/>
              <w:sz w:val="28"/>
              <w:szCs w:val="28"/>
            </w:rPr>
          </w:rPrChange>
        </w:rPr>
        <w:pPrChange w:id="356" w:author="Microsoft Office User" w:date="2021-11-05T18:29:00Z">
          <w:pPr>
            <w:spacing w:after="200"/>
            <w:ind w:left="720"/>
            <w:jc w:val="both"/>
          </w:pPr>
        </w:pPrChange>
      </w:pPr>
    </w:p>
    <w:p w14:paraId="29729B13" w14:textId="4CEC090A" w:rsidR="00471314" w:rsidRPr="007D1D4C" w:rsidDel="004318A1" w:rsidRDefault="00471314">
      <w:pPr>
        <w:spacing w:after="200" w:line="240" w:lineRule="auto"/>
        <w:ind w:left="720"/>
        <w:jc w:val="both"/>
        <w:rPr>
          <w:del w:id="357" w:author="mohammad reza" w:date="2021-11-04T00:07:00Z"/>
          <w:rFonts w:ascii="Times New Roman" w:hAnsi="Times New Roman" w:cs="Times New Roman"/>
          <w:b/>
          <w:color w:val="674EA7"/>
          <w:sz w:val="28"/>
          <w:szCs w:val="28"/>
          <w:rPrChange w:id="358" w:author="Microsoft Office User" w:date="2021-11-05T18:30:00Z">
            <w:rPr>
              <w:del w:id="359" w:author="mohammad reza" w:date="2021-11-04T00:07:00Z"/>
              <w:b/>
              <w:color w:val="674EA7"/>
              <w:sz w:val="28"/>
              <w:szCs w:val="28"/>
            </w:rPr>
          </w:rPrChange>
        </w:rPr>
        <w:pPrChange w:id="360" w:author="Microsoft Office User" w:date="2021-11-05T18:29:00Z">
          <w:pPr>
            <w:spacing w:after="200"/>
            <w:ind w:left="720"/>
            <w:jc w:val="both"/>
          </w:pPr>
        </w:pPrChange>
      </w:pPr>
    </w:p>
    <w:p w14:paraId="2CB3E2DF" w14:textId="1623AA17" w:rsidR="00471314" w:rsidRPr="007D1D4C" w:rsidDel="004318A1" w:rsidRDefault="00471314">
      <w:pPr>
        <w:spacing w:after="200" w:line="240" w:lineRule="auto"/>
        <w:ind w:left="720"/>
        <w:jc w:val="both"/>
        <w:rPr>
          <w:del w:id="361" w:author="mohammad reza" w:date="2021-11-04T00:07:00Z"/>
          <w:rFonts w:ascii="Times New Roman" w:hAnsi="Times New Roman" w:cs="Times New Roman"/>
          <w:b/>
          <w:color w:val="674EA7"/>
          <w:sz w:val="28"/>
          <w:szCs w:val="28"/>
          <w:rPrChange w:id="362" w:author="Microsoft Office User" w:date="2021-11-05T18:30:00Z">
            <w:rPr>
              <w:del w:id="363" w:author="mohammad reza" w:date="2021-11-04T00:07:00Z"/>
              <w:b/>
              <w:color w:val="674EA7"/>
              <w:sz w:val="28"/>
              <w:szCs w:val="28"/>
            </w:rPr>
          </w:rPrChange>
        </w:rPr>
        <w:pPrChange w:id="364" w:author="Microsoft Office User" w:date="2021-11-05T18:29:00Z">
          <w:pPr>
            <w:spacing w:after="200"/>
            <w:ind w:left="720"/>
            <w:jc w:val="both"/>
          </w:pPr>
        </w:pPrChange>
      </w:pPr>
    </w:p>
    <w:p w14:paraId="0C135CFB" w14:textId="7140E595" w:rsidR="00471314" w:rsidRPr="007D1D4C" w:rsidDel="004318A1" w:rsidRDefault="00471314">
      <w:pPr>
        <w:spacing w:after="200" w:line="240" w:lineRule="auto"/>
        <w:ind w:left="720"/>
        <w:jc w:val="both"/>
        <w:rPr>
          <w:del w:id="365" w:author="mohammad reza" w:date="2021-11-04T00:07:00Z"/>
          <w:rFonts w:ascii="Times New Roman" w:hAnsi="Times New Roman" w:cs="Times New Roman"/>
          <w:b/>
          <w:color w:val="674EA7"/>
          <w:sz w:val="28"/>
          <w:szCs w:val="28"/>
          <w:rPrChange w:id="366" w:author="Microsoft Office User" w:date="2021-11-05T18:30:00Z">
            <w:rPr>
              <w:del w:id="367" w:author="mohammad reza" w:date="2021-11-04T00:07:00Z"/>
              <w:b/>
              <w:color w:val="674EA7"/>
              <w:sz w:val="28"/>
              <w:szCs w:val="28"/>
            </w:rPr>
          </w:rPrChange>
        </w:rPr>
        <w:pPrChange w:id="368" w:author="Microsoft Office User" w:date="2021-11-05T18:29:00Z">
          <w:pPr>
            <w:spacing w:after="200"/>
            <w:ind w:left="720"/>
            <w:jc w:val="both"/>
          </w:pPr>
        </w:pPrChange>
      </w:pPr>
    </w:p>
    <w:p w14:paraId="5DE2C619" w14:textId="219818F2"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000000"/>
          <w:rPrChange w:id="369" w:author="Microsoft Office User" w:date="2021-11-05T18:30:00Z">
            <w:rPr>
              <w:b/>
              <w:color w:val="000000"/>
            </w:rPr>
          </w:rPrChange>
        </w:rPr>
        <w:pPrChange w:id="370" w:author="Microsoft Office User" w:date="2021-11-05T18:29:00Z">
          <w:pPr>
            <w:pStyle w:val="Heading3"/>
            <w:numPr>
              <w:numId w:val="3"/>
            </w:numPr>
            <w:ind w:left="284" w:hanging="437"/>
            <w:jc w:val="both"/>
          </w:pPr>
        </w:pPrChange>
      </w:pPr>
      <w:bookmarkStart w:id="371" w:name="_26in1rg" w:colFirst="0" w:colLast="0"/>
      <w:bookmarkEnd w:id="371"/>
      <w:r w:rsidRPr="007D1D4C">
        <w:rPr>
          <w:rFonts w:ascii="Times New Roman" w:hAnsi="Times New Roman" w:cs="Times New Roman"/>
          <w:b/>
          <w:color w:val="000000"/>
          <w:rPrChange w:id="372" w:author="Microsoft Office User" w:date="2021-11-05T18:30:00Z">
            <w:rPr>
              <w:b/>
              <w:color w:val="000000"/>
            </w:rPr>
          </w:rPrChange>
        </w:rPr>
        <w:t xml:space="preserve">Sign the contract for the </w:t>
      </w:r>
      <w:del w:id="373" w:author="Microsoft Office User" w:date="2021-11-06T14:24:00Z">
        <w:r w:rsidRPr="007D1D4C" w:rsidDel="00F111E4">
          <w:rPr>
            <w:rFonts w:ascii="Times New Roman" w:hAnsi="Times New Roman" w:cs="Times New Roman"/>
            <w:b/>
            <w:color w:val="000000"/>
            <w:rPrChange w:id="374" w:author="Microsoft Office User" w:date="2021-11-05T18:30:00Z">
              <w:rPr>
                <w:b/>
                <w:color w:val="000000"/>
              </w:rPr>
            </w:rPrChange>
          </w:rPr>
          <w:delText xml:space="preserve">first </w:delText>
        </w:r>
      </w:del>
      <w:ins w:id="375" w:author="Microsoft Office User" w:date="2021-11-06T14:24:00Z">
        <w:r w:rsidR="00F111E4" w:rsidRPr="007D1D4C">
          <w:rPr>
            <w:rFonts w:ascii="Times New Roman" w:hAnsi="Times New Roman" w:cs="Times New Roman"/>
            <w:b/>
            <w:color w:val="000000"/>
          </w:rPr>
          <w:t>main</w:t>
        </w:r>
        <w:r w:rsidR="00F111E4" w:rsidRPr="007D1D4C">
          <w:rPr>
            <w:rFonts w:ascii="Times New Roman" w:hAnsi="Times New Roman" w:cs="Times New Roman"/>
            <w:b/>
            <w:color w:val="000000"/>
            <w:rPrChange w:id="376" w:author="Microsoft Office User" w:date="2021-11-05T18:30:00Z">
              <w:rPr>
                <w:b/>
                <w:color w:val="000000"/>
              </w:rPr>
            </w:rPrChange>
          </w:rPr>
          <w:t xml:space="preserve"> </w:t>
        </w:r>
      </w:ins>
      <w:r w:rsidRPr="007D1D4C">
        <w:rPr>
          <w:rFonts w:ascii="Times New Roman" w:hAnsi="Times New Roman" w:cs="Times New Roman"/>
          <w:b/>
          <w:color w:val="000000"/>
          <w:rPrChange w:id="377" w:author="Microsoft Office User" w:date="2021-11-05T18:30:00Z">
            <w:rPr>
              <w:b/>
              <w:color w:val="000000"/>
            </w:rPr>
          </w:rPrChange>
        </w:rPr>
        <w:t>supervisor</w:t>
      </w:r>
    </w:p>
    <w:p w14:paraId="5FD6A0C5" w14:textId="545607F6" w:rsidR="00471314" w:rsidRPr="007D1D4C" w:rsidRDefault="001501AE">
      <w:pPr>
        <w:spacing w:line="240" w:lineRule="auto"/>
        <w:jc w:val="both"/>
        <w:rPr>
          <w:rFonts w:ascii="Times New Roman" w:hAnsi="Times New Roman" w:cs="Times New Roman"/>
          <w:sz w:val="28"/>
          <w:szCs w:val="28"/>
          <w:rPrChange w:id="378" w:author="Microsoft Office User" w:date="2021-11-05T18:30:00Z">
            <w:rPr>
              <w:sz w:val="28"/>
              <w:szCs w:val="28"/>
            </w:rPr>
          </w:rPrChange>
        </w:rPr>
        <w:pPrChange w:id="379" w:author="Microsoft Office User" w:date="2021-11-05T18:29:00Z">
          <w:pPr>
            <w:jc w:val="both"/>
          </w:pPr>
        </w:pPrChange>
      </w:pPr>
      <w:r w:rsidRPr="007D1D4C">
        <w:rPr>
          <w:rFonts w:ascii="Times New Roman" w:hAnsi="Times New Roman" w:cs="Times New Roman"/>
          <w:sz w:val="28"/>
          <w:szCs w:val="28"/>
          <w:rPrChange w:id="380" w:author="Microsoft Office User" w:date="2021-11-05T18:30:00Z">
            <w:rPr>
              <w:sz w:val="28"/>
              <w:szCs w:val="28"/>
            </w:rPr>
          </w:rPrChange>
        </w:rPr>
        <w:t xml:space="preserve">If your application has been approved by Director team, a contract is sent to you and is accessible through your “Contracts” section in Dashboard. The </w:t>
      </w:r>
      <w:del w:id="381" w:author="Microsoft Office User" w:date="2021-11-06T14:24:00Z">
        <w:r w:rsidRPr="007D1D4C" w:rsidDel="00F111E4">
          <w:rPr>
            <w:rFonts w:ascii="Times New Roman" w:hAnsi="Times New Roman" w:cs="Times New Roman"/>
            <w:sz w:val="28"/>
            <w:szCs w:val="28"/>
            <w:rPrChange w:id="382" w:author="Microsoft Office User" w:date="2021-11-05T18:30:00Z">
              <w:rPr>
                <w:sz w:val="28"/>
                <w:szCs w:val="28"/>
              </w:rPr>
            </w:rPrChange>
          </w:rPr>
          <w:delText xml:space="preserve">first </w:delText>
        </w:r>
      </w:del>
      <w:ins w:id="383" w:author="Microsoft Office User" w:date="2021-11-06T14:24:00Z">
        <w:r w:rsidR="00F111E4" w:rsidRPr="007D1D4C">
          <w:rPr>
            <w:rFonts w:ascii="Times New Roman" w:hAnsi="Times New Roman" w:cs="Times New Roman"/>
            <w:sz w:val="28"/>
            <w:szCs w:val="28"/>
          </w:rPr>
          <w:t>main</w:t>
        </w:r>
        <w:r w:rsidR="00F111E4" w:rsidRPr="007D1D4C">
          <w:rPr>
            <w:rFonts w:ascii="Times New Roman" w:hAnsi="Times New Roman" w:cs="Times New Roman"/>
            <w:sz w:val="28"/>
            <w:szCs w:val="28"/>
            <w:rPrChange w:id="384" w:author="Microsoft Office User" w:date="2021-11-05T18:30:00Z">
              <w:rPr>
                <w:sz w:val="28"/>
                <w:szCs w:val="28"/>
              </w:rPr>
            </w:rPrChange>
          </w:rPr>
          <w:t xml:space="preserve"> </w:t>
        </w:r>
      </w:ins>
      <w:r w:rsidRPr="007D1D4C">
        <w:rPr>
          <w:rFonts w:ascii="Times New Roman" w:hAnsi="Times New Roman" w:cs="Times New Roman"/>
          <w:sz w:val="28"/>
          <w:szCs w:val="28"/>
          <w:rPrChange w:id="385" w:author="Microsoft Office User" w:date="2021-11-05T18:30:00Z">
            <w:rPr>
              <w:sz w:val="28"/>
              <w:szCs w:val="28"/>
            </w:rPr>
          </w:rPrChange>
        </w:rPr>
        <w:t xml:space="preserve">supervisor must read and sign the contract. The supervisor must then upload the signed contract. Next that, the director team will check and then s/he will be accepted as </w:t>
      </w:r>
      <w:del w:id="386" w:author="Microsoft Office User" w:date="2021-11-06T14:25:00Z">
        <w:r w:rsidRPr="007D1D4C" w:rsidDel="00F111E4">
          <w:rPr>
            <w:rFonts w:ascii="Times New Roman" w:hAnsi="Times New Roman" w:cs="Times New Roman"/>
            <w:sz w:val="28"/>
            <w:szCs w:val="28"/>
            <w:rPrChange w:id="387" w:author="Microsoft Office User" w:date="2021-11-05T18:30:00Z">
              <w:rPr>
                <w:sz w:val="28"/>
                <w:szCs w:val="28"/>
              </w:rPr>
            </w:rPrChange>
          </w:rPr>
          <w:delText xml:space="preserve">first </w:delText>
        </w:r>
      </w:del>
      <w:ins w:id="388" w:author="Microsoft Office User" w:date="2021-11-06T14:25:00Z">
        <w:r w:rsidR="00F111E4" w:rsidRPr="007D1D4C">
          <w:rPr>
            <w:rFonts w:ascii="Times New Roman" w:hAnsi="Times New Roman" w:cs="Times New Roman"/>
            <w:sz w:val="28"/>
            <w:szCs w:val="28"/>
          </w:rPr>
          <w:t>main</w:t>
        </w:r>
        <w:r w:rsidR="00F111E4" w:rsidRPr="007D1D4C">
          <w:rPr>
            <w:rFonts w:ascii="Times New Roman" w:hAnsi="Times New Roman" w:cs="Times New Roman"/>
            <w:sz w:val="28"/>
            <w:szCs w:val="28"/>
            <w:rPrChange w:id="389" w:author="Microsoft Office User" w:date="2021-11-05T18:30:00Z">
              <w:rPr>
                <w:sz w:val="28"/>
                <w:szCs w:val="28"/>
              </w:rPr>
            </w:rPrChange>
          </w:rPr>
          <w:t xml:space="preserve"> </w:t>
        </w:r>
      </w:ins>
      <w:r w:rsidRPr="007D1D4C">
        <w:rPr>
          <w:rFonts w:ascii="Times New Roman" w:hAnsi="Times New Roman" w:cs="Times New Roman"/>
          <w:sz w:val="28"/>
          <w:szCs w:val="28"/>
          <w:rPrChange w:id="390" w:author="Microsoft Office User" w:date="2021-11-05T18:30:00Z">
            <w:rPr>
              <w:sz w:val="28"/>
              <w:szCs w:val="28"/>
            </w:rPr>
          </w:rPrChange>
        </w:rPr>
        <w:t>supervisor. The below figure show where the supervisor can find the contract.</w:t>
      </w:r>
    </w:p>
    <w:p w14:paraId="47E290CA" w14:textId="77777777" w:rsidR="00471314" w:rsidRPr="007D1D4C" w:rsidRDefault="00471314">
      <w:pPr>
        <w:spacing w:line="240" w:lineRule="auto"/>
        <w:jc w:val="both"/>
        <w:rPr>
          <w:rFonts w:ascii="Times New Roman" w:hAnsi="Times New Roman" w:cs="Times New Roman"/>
          <w:sz w:val="28"/>
          <w:szCs w:val="28"/>
          <w:rPrChange w:id="391" w:author="Microsoft Office User" w:date="2021-11-05T18:30:00Z">
            <w:rPr>
              <w:sz w:val="28"/>
              <w:szCs w:val="28"/>
            </w:rPr>
          </w:rPrChange>
        </w:rPr>
        <w:pPrChange w:id="392" w:author="Microsoft Office User" w:date="2021-11-05T18:29:00Z">
          <w:pPr>
            <w:jc w:val="both"/>
          </w:pPr>
        </w:pPrChange>
      </w:pPr>
    </w:p>
    <w:p w14:paraId="59D96C73" w14:textId="77777777" w:rsidR="00471314" w:rsidRPr="007D1D4C" w:rsidRDefault="001501AE">
      <w:pPr>
        <w:spacing w:line="240" w:lineRule="auto"/>
        <w:jc w:val="center"/>
        <w:rPr>
          <w:rFonts w:ascii="Times New Roman" w:hAnsi="Times New Roman" w:cs="Times New Roman"/>
          <w:sz w:val="28"/>
          <w:szCs w:val="28"/>
          <w:rPrChange w:id="393" w:author="Microsoft Office User" w:date="2021-11-05T18:30:00Z">
            <w:rPr>
              <w:sz w:val="28"/>
              <w:szCs w:val="28"/>
            </w:rPr>
          </w:rPrChange>
        </w:rPr>
        <w:pPrChange w:id="394" w:author="Microsoft Office User" w:date="2021-11-05T18:29:00Z">
          <w:pPr>
            <w:jc w:val="both"/>
          </w:pPr>
        </w:pPrChange>
      </w:pPr>
      <w:r w:rsidRPr="007D1D4C">
        <w:rPr>
          <w:rFonts w:ascii="Times New Roman" w:hAnsi="Times New Roman" w:cs="Times New Roman"/>
          <w:noProof/>
          <w:sz w:val="28"/>
          <w:szCs w:val="28"/>
          <w:lang w:val="en-US" w:eastAsia="en-US"/>
          <w:rPrChange w:id="395" w:author="Microsoft Office User" w:date="2021-11-05T18:30:00Z">
            <w:rPr>
              <w:noProof/>
              <w:sz w:val="28"/>
              <w:szCs w:val="28"/>
              <w:lang w:val="en-US" w:eastAsia="en-US"/>
            </w:rPr>
          </w:rPrChange>
        </w:rPr>
        <w:drawing>
          <wp:inline distT="114300" distB="114300" distL="114300" distR="114300" wp14:anchorId="65AFB774" wp14:editId="211DC452">
            <wp:extent cx="5943600" cy="22098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2209800"/>
                    </a:xfrm>
                    <a:prstGeom prst="rect">
                      <a:avLst/>
                    </a:prstGeom>
                    <a:ln/>
                  </pic:spPr>
                </pic:pic>
              </a:graphicData>
            </a:graphic>
          </wp:inline>
        </w:drawing>
      </w:r>
    </w:p>
    <w:p w14:paraId="0522542B" w14:textId="77777777" w:rsidR="00471314" w:rsidRPr="007D1D4C" w:rsidRDefault="00471314">
      <w:pPr>
        <w:spacing w:line="240" w:lineRule="auto"/>
        <w:jc w:val="both"/>
        <w:rPr>
          <w:rFonts w:ascii="Times New Roman" w:hAnsi="Times New Roman" w:cs="Times New Roman"/>
          <w:sz w:val="28"/>
          <w:szCs w:val="28"/>
          <w:rPrChange w:id="396" w:author="Microsoft Office User" w:date="2021-11-05T18:30:00Z">
            <w:rPr>
              <w:sz w:val="28"/>
              <w:szCs w:val="28"/>
            </w:rPr>
          </w:rPrChange>
        </w:rPr>
        <w:pPrChange w:id="397" w:author="Microsoft Office User" w:date="2021-11-05T18:29:00Z">
          <w:pPr>
            <w:jc w:val="both"/>
          </w:pPr>
        </w:pPrChange>
      </w:pPr>
    </w:p>
    <w:p w14:paraId="1103A7AD" w14:textId="5A2671BE" w:rsidR="00471314" w:rsidRPr="007D1D4C" w:rsidRDefault="001501AE">
      <w:pPr>
        <w:spacing w:after="200" w:line="240" w:lineRule="auto"/>
        <w:jc w:val="both"/>
        <w:rPr>
          <w:rFonts w:ascii="Times New Roman" w:hAnsi="Times New Roman" w:cs="Times New Roman"/>
          <w:sz w:val="28"/>
          <w:szCs w:val="28"/>
          <w:rPrChange w:id="398" w:author="Microsoft Office User" w:date="2021-11-05T18:30:00Z">
            <w:rPr>
              <w:sz w:val="28"/>
              <w:szCs w:val="28"/>
            </w:rPr>
          </w:rPrChange>
        </w:rPr>
        <w:pPrChange w:id="399" w:author="Microsoft Office User" w:date="2021-11-05T18:29:00Z">
          <w:pPr>
            <w:spacing w:after="200"/>
            <w:jc w:val="both"/>
          </w:pPr>
        </w:pPrChange>
      </w:pPr>
      <w:r w:rsidRPr="007D1D4C">
        <w:rPr>
          <w:rFonts w:ascii="Times New Roman" w:hAnsi="Times New Roman" w:cs="Times New Roman"/>
          <w:sz w:val="28"/>
          <w:szCs w:val="28"/>
          <w:rPrChange w:id="400" w:author="Microsoft Office User" w:date="2021-11-05T18:30:00Z">
            <w:rPr>
              <w:sz w:val="28"/>
              <w:szCs w:val="28"/>
            </w:rPr>
          </w:rPrChange>
        </w:rPr>
        <w:t xml:space="preserve">For other applicants including supervisors, mentors, members, and learner, the </w:t>
      </w:r>
      <w:del w:id="401" w:author="Microsoft Office User" w:date="2021-11-06T14:25:00Z">
        <w:r w:rsidRPr="007D1D4C" w:rsidDel="00F111E4">
          <w:rPr>
            <w:rFonts w:ascii="Times New Roman" w:hAnsi="Times New Roman" w:cs="Times New Roman"/>
            <w:sz w:val="28"/>
            <w:szCs w:val="28"/>
            <w:rPrChange w:id="402" w:author="Microsoft Office User" w:date="2021-11-05T18:30:00Z">
              <w:rPr>
                <w:sz w:val="28"/>
                <w:szCs w:val="28"/>
              </w:rPr>
            </w:rPrChange>
          </w:rPr>
          <w:delText xml:space="preserve">first </w:delText>
        </w:r>
      </w:del>
      <w:ins w:id="403" w:author="Microsoft Office User" w:date="2021-11-06T14:25:00Z">
        <w:r w:rsidR="00F111E4" w:rsidRPr="007D1D4C">
          <w:rPr>
            <w:rFonts w:ascii="Times New Roman" w:hAnsi="Times New Roman" w:cs="Times New Roman"/>
            <w:sz w:val="28"/>
            <w:szCs w:val="28"/>
          </w:rPr>
          <w:t>main</w:t>
        </w:r>
        <w:r w:rsidR="00F111E4" w:rsidRPr="007D1D4C">
          <w:rPr>
            <w:rFonts w:ascii="Times New Roman" w:hAnsi="Times New Roman" w:cs="Times New Roman"/>
            <w:sz w:val="28"/>
            <w:szCs w:val="28"/>
            <w:rPrChange w:id="404" w:author="Microsoft Office User" w:date="2021-11-05T18:30:00Z">
              <w:rPr>
                <w:sz w:val="28"/>
                <w:szCs w:val="28"/>
              </w:rPr>
            </w:rPrChange>
          </w:rPr>
          <w:t xml:space="preserve"> </w:t>
        </w:r>
      </w:ins>
      <w:r w:rsidRPr="007D1D4C">
        <w:rPr>
          <w:rFonts w:ascii="Times New Roman" w:hAnsi="Times New Roman" w:cs="Times New Roman"/>
          <w:sz w:val="28"/>
          <w:szCs w:val="28"/>
          <w:rPrChange w:id="405" w:author="Microsoft Office User" w:date="2021-11-05T18:30:00Z">
            <w:rPr>
              <w:sz w:val="28"/>
              <w:szCs w:val="28"/>
            </w:rPr>
          </w:rPrChange>
        </w:rPr>
        <w:t>supervisor will observe the contract on behalf of the company.</w:t>
      </w:r>
    </w:p>
    <w:p w14:paraId="54445836" w14:textId="2058928B" w:rsidR="00471314" w:rsidRPr="007D1D4C" w:rsidRDefault="001501AE">
      <w:pPr>
        <w:spacing w:after="200" w:line="240" w:lineRule="auto"/>
        <w:jc w:val="both"/>
        <w:rPr>
          <w:rFonts w:ascii="Times New Roman" w:hAnsi="Times New Roman" w:cs="Times New Roman"/>
          <w:sz w:val="28"/>
          <w:szCs w:val="28"/>
          <w:rPrChange w:id="406" w:author="Microsoft Office User" w:date="2021-11-05T18:30:00Z">
            <w:rPr>
              <w:sz w:val="28"/>
              <w:szCs w:val="28"/>
            </w:rPr>
          </w:rPrChange>
        </w:rPr>
        <w:pPrChange w:id="407" w:author="Microsoft Office User" w:date="2021-11-05T18:29:00Z">
          <w:pPr>
            <w:spacing w:after="200"/>
            <w:jc w:val="both"/>
          </w:pPr>
        </w:pPrChange>
      </w:pPr>
      <w:r w:rsidRPr="007D1D4C">
        <w:rPr>
          <w:rFonts w:ascii="Times New Roman" w:hAnsi="Times New Roman" w:cs="Times New Roman"/>
          <w:sz w:val="28"/>
          <w:szCs w:val="28"/>
          <w:rPrChange w:id="408" w:author="Microsoft Office User" w:date="2021-11-05T18:30:00Z">
            <w:rPr>
              <w:sz w:val="28"/>
              <w:szCs w:val="28"/>
            </w:rPr>
          </w:rPrChange>
        </w:rPr>
        <w:t xml:space="preserve">After clicking on </w:t>
      </w:r>
      <w:ins w:id="409" w:author="Microsoft Office User" w:date="2021-11-06T16:44:00Z">
        <w:r w:rsidR="00505823" w:rsidRPr="007D1D4C">
          <w:rPr>
            <w:rFonts w:ascii="Times New Roman" w:hAnsi="Times New Roman" w:cs="Times New Roman"/>
            <w:sz w:val="28"/>
            <w:szCs w:val="28"/>
          </w:rPr>
          <w:t>“</w:t>
        </w:r>
      </w:ins>
      <w:r w:rsidRPr="007D1D4C">
        <w:rPr>
          <w:rFonts w:ascii="Times New Roman" w:hAnsi="Times New Roman" w:cs="Times New Roman"/>
          <w:sz w:val="28"/>
          <w:szCs w:val="28"/>
          <w:rPrChange w:id="410" w:author="Microsoft Office User" w:date="2021-11-05T18:30:00Z">
            <w:rPr>
              <w:sz w:val="28"/>
              <w:szCs w:val="28"/>
            </w:rPr>
          </w:rPrChange>
        </w:rPr>
        <w:t>View</w:t>
      </w:r>
      <w:ins w:id="411" w:author="Microsoft Office User" w:date="2021-11-06T16:44:00Z">
        <w:r w:rsidR="00505823" w:rsidRPr="007D1D4C">
          <w:rPr>
            <w:rFonts w:ascii="Times New Roman" w:hAnsi="Times New Roman" w:cs="Times New Roman"/>
            <w:sz w:val="28"/>
            <w:szCs w:val="28"/>
          </w:rPr>
          <w:t>”</w:t>
        </w:r>
      </w:ins>
      <w:r w:rsidRPr="007D1D4C">
        <w:rPr>
          <w:rFonts w:ascii="Times New Roman" w:hAnsi="Times New Roman" w:cs="Times New Roman"/>
          <w:sz w:val="28"/>
          <w:szCs w:val="28"/>
          <w:rPrChange w:id="412" w:author="Microsoft Office User" w:date="2021-11-05T18:30:00Z">
            <w:rPr>
              <w:sz w:val="28"/>
              <w:szCs w:val="28"/>
            </w:rPr>
          </w:rPrChange>
        </w:rPr>
        <w:t>,</w:t>
      </w:r>
      <w:ins w:id="413" w:author="Microsoft Office User" w:date="2021-11-06T16:44:00Z">
        <w:r w:rsidR="00505823" w:rsidRPr="007D1D4C">
          <w:rPr>
            <w:rFonts w:ascii="Times New Roman" w:hAnsi="Times New Roman" w:cs="Times New Roman"/>
            <w:sz w:val="28"/>
            <w:szCs w:val="28"/>
          </w:rPr>
          <w:t xml:space="preserve"> </w:t>
        </w:r>
      </w:ins>
      <w:del w:id="414" w:author="Microsoft Office User" w:date="2021-11-06T16:44:00Z">
        <w:r w:rsidRPr="007D1D4C" w:rsidDel="00505823">
          <w:rPr>
            <w:rFonts w:ascii="Times New Roman" w:hAnsi="Times New Roman" w:cs="Times New Roman"/>
            <w:sz w:val="28"/>
            <w:szCs w:val="28"/>
            <w:rPrChange w:id="415" w:author="Microsoft Office User" w:date="2021-11-05T18:30:00Z">
              <w:rPr>
                <w:sz w:val="28"/>
                <w:szCs w:val="28"/>
              </w:rPr>
            </w:rPrChange>
          </w:rPr>
          <w:delText xml:space="preserve"> </w:delText>
        </w:r>
      </w:del>
      <w:r w:rsidRPr="007D1D4C">
        <w:rPr>
          <w:rFonts w:ascii="Times New Roman" w:hAnsi="Times New Roman" w:cs="Times New Roman"/>
          <w:sz w:val="28"/>
          <w:szCs w:val="28"/>
          <w:rPrChange w:id="416" w:author="Microsoft Office User" w:date="2021-11-05T18:30:00Z">
            <w:rPr>
              <w:sz w:val="28"/>
              <w:szCs w:val="28"/>
            </w:rPr>
          </w:rPrChange>
        </w:rPr>
        <w:t>you will enter the below page. From “View Contract” you should open the contract and then reading, downloading as PDF, and signing. In the end, you must upload the signed contract and then press Submit button as follows.</w:t>
      </w:r>
    </w:p>
    <w:p w14:paraId="5CF8EA94" w14:textId="77777777" w:rsidR="00471314" w:rsidRPr="007D1D4C" w:rsidRDefault="001501AE">
      <w:pPr>
        <w:spacing w:line="240" w:lineRule="auto"/>
        <w:jc w:val="center"/>
        <w:rPr>
          <w:rFonts w:ascii="Times New Roman" w:hAnsi="Times New Roman" w:cs="Times New Roman"/>
          <w:sz w:val="28"/>
          <w:szCs w:val="28"/>
          <w:rPrChange w:id="417" w:author="Microsoft Office User" w:date="2021-11-05T18:30:00Z">
            <w:rPr>
              <w:sz w:val="28"/>
              <w:szCs w:val="28"/>
            </w:rPr>
          </w:rPrChange>
        </w:rPr>
        <w:pPrChange w:id="418" w:author="Microsoft Office User" w:date="2021-11-05T18:29:00Z">
          <w:pPr>
            <w:jc w:val="both"/>
          </w:pPr>
        </w:pPrChange>
      </w:pPr>
      <w:r w:rsidRPr="007D1D4C">
        <w:rPr>
          <w:rFonts w:ascii="Times New Roman" w:hAnsi="Times New Roman" w:cs="Times New Roman"/>
          <w:noProof/>
          <w:sz w:val="28"/>
          <w:szCs w:val="28"/>
          <w:lang w:val="en-US" w:eastAsia="en-US"/>
          <w:rPrChange w:id="419" w:author="Microsoft Office User" w:date="2021-11-05T18:30:00Z">
            <w:rPr>
              <w:noProof/>
              <w:sz w:val="28"/>
              <w:szCs w:val="28"/>
              <w:lang w:val="en-US" w:eastAsia="en-US"/>
            </w:rPr>
          </w:rPrChange>
        </w:rPr>
        <w:drawing>
          <wp:inline distT="114300" distB="114300" distL="114300" distR="114300" wp14:anchorId="0E0135D7" wp14:editId="5F7B277C">
            <wp:extent cx="5943600" cy="19939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1993900"/>
                    </a:xfrm>
                    <a:prstGeom prst="rect">
                      <a:avLst/>
                    </a:prstGeom>
                    <a:ln/>
                  </pic:spPr>
                </pic:pic>
              </a:graphicData>
            </a:graphic>
          </wp:inline>
        </w:drawing>
      </w:r>
    </w:p>
    <w:p w14:paraId="34D16BC0" w14:textId="77777777" w:rsidR="009C2C37" w:rsidRPr="007D1D4C" w:rsidRDefault="009C2C37" w:rsidP="009C2C37">
      <w:pPr>
        <w:spacing w:after="200" w:line="240" w:lineRule="auto"/>
        <w:jc w:val="both"/>
        <w:rPr>
          <w:rFonts w:ascii="Times New Roman" w:hAnsi="Times New Roman" w:cs="Times New Roman"/>
          <w:sz w:val="28"/>
          <w:szCs w:val="28"/>
        </w:rPr>
      </w:pPr>
    </w:p>
    <w:p w14:paraId="611F803C" w14:textId="77777777" w:rsidR="009C2C37" w:rsidRPr="007D1D4C" w:rsidRDefault="009C2C37" w:rsidP="009C2C37">
      <w:pPr>
        <w:spacing w:after="200" w:line="240" w:lineRule="auto"/>
        <w:jc w:val="both"/>
        <w:rPr>
          <w:rFonts w:ascii="Times New Roman" w:hAnsi="Times New Roman" w:cs="Times New Roman"/>
          <w:sz w:val="28"/>
          <w:szCs w:val="28"/>
        </w:rPr>
      </w:pPr>
    </w:p>
    <w:p w14:paraId="108775AF" w14:textId="77777777" w:rsidR="009C2C37" w:rsidRPr="007D1D4C" w:rsidRDefault="009C2C37" w:rsidP="009C2C37">
      <w:pPr>
        <w:spacing w:after="200" w:line="240" w:lineRule="auto"/>
        <w:jc w:val="both"/>
        <w:rPr>
          <w:rFonts w:ascii="Times New Roman" w:hAnsi="Times New Roman" w:cs="Times New Roman"/>
          <w:sz w:val="28"/>
          <w:szCs w:val="28"/>
        </w:rPr>
      </w:pPr>
    </w:p>
    <w:p w14:paraId="544C1D3C" w14:textId="77777777" w:rsidR="00471314" w:rsidRPr="007D1D4C" w:rsidRDefault="001501AE">
      <w:pPr>
        <w:spacing w:after="200" w:line="240" w:lineRule="auto"/>
        <w:jc w:val="both"/>
        <w:rPr>
          <w:rFonts w:ascii="Times New Roman" w:hAnsi="Times New Roman" w:cs="Times New Roman"/>
          <w:sz w:val="28"/>
          <w:szCs w:val="28"/>
          <w:rPrChange w:id="420" w:author="Microsoft Office User" w:date="2021-11-05T18:30:00Z">
            <w:rPr>
              <w:sz w:val="28"/>
              <w:szCs w:val="28"/>
            </w:rPr>
          </w:rPrChange>
        </w:rPr>
        <w:pPrChange w:id="421" w:author="Microsoft Office User" w:date="2021-11-05T18:29:00Z">
          <w:pPr>
            <w:spacing w:after="200"/>
            <w:jc w:val="both"/>
          </w:pPr>
        </w:pPrChange>
      </w:pPr>
      <w:r w:rsidRPr="007D1D4C">
        <w:rPr>
          <w:rFonts w:ascii="Times New Roman" w:hAnsi="Times New Roman" w:cs="Times New Roman"/>
          <w:sz w:val="28"/>
          <w:szCs w:val="28"/>
          <w:rPrChange w:id="422" w:author="Microsoft Office User" w:date="2021-11-05T18:30:00Z">
            <w:rPr>
              <w:sz w:val="28"/>
              <w:szCs w:val="28"/>
            </w:rPr>
          </w:rPrChange>
        </w:rPr>
        <w:lastRenderedPageBreak/>
        <w:t>After that, you can see your submitted contract as follows.</w:t>
      </w:r>
    </w:p>
    <w:p w14:paraId="070A6F1A" w14:textId="77777777" w:rsidR="00471314" w:rsidRPr="007D1D4C" w:rsidRDefault="001501AE">
      <w:pPr>
        <w:spacing w:line="240" w:lineRule="auto"/>
        <w:jc w:val="both"/>
        <w:rPr>
          <w:rFonts w:ascii="Times New Roman" w:hAnsi="Times New Roman" w:cs="Times New Roman"/>
          <w:sz w:val="28"/>
          <w:szCs w:val="28"/>
          <w:rPrChange w:id="423" w:author="Microsoft Office User" w:date="2021-11-05T18:30:00Z">
            <w:rPr>
              <w:sz w:val="28"/>
              <w:szCs w:val="28"/>
            </w:rPr>
          </w:rPrChange>
        </w:rPr>
        <w:pPrChange w:id="424" w:author="Microsoft Office User" w:date="2021-11-05T18:29:00Z">
          <w:pPr>
            <w:jc w:val="both"/>
          </w:pPr>
        </w:pPrChange>
      </w:pPr>
      <w:r w:rsidRPr="007D1D4C">
        <w:rPr>
          <w:rFonts w:ascii="Times New Roman" w:hAnsi="Times New Roman" w:cs="Times New Roman"/>
          <w:noProof/>
          <w:sz w:val="28"/>
          <w:szCs w:val="28"/>
          <w:lang w:val="en-US" w:eastAsia="en-US"/>
          <w:rPrChange w:id="425" w:author="Microsoft Office User" w:date="2021-11-05T18:30:00Z">
            <w:rPr>
              <w:noProof/>
              <w:sz w:val="28"/>
              <w:szCs w:val="28"/>
              <w:lang w:val="en-US" w:eastAsia="en-US"/>
            </w:rPr>
          </w:rPrChange>
        </w:rPr>
        <w:drawing>
          <wp:inline distT="114300" distB="114300" distL="114300" distR="114300" wp14:anchorId="12A6AA99" wp14:editId="1EEB6E4D">
            <wp:extent cx="5943600" cy="22479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247900"/>
                    </a:xfrm>
                    <a:prstGeom prst="rect">
                      <a:avLst/>
                    </a:prstGeom>
                    <a:ln/>
                  </pic:spPr>
                </pic:pic>
              </a:graphicData>
            </a:graphic>
          </wp:inline>
        </w:drawing>
      </w:r>
    </w:p>
    <w:p w14:paraId="3654E5ED" w14:textId="77777777"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000000"/>
          <w:rPrChange w:id="426" w:author="Microsoft Office User" w:date="2021-11-05T18:30:00Z">
            <w:rPr>
              <w:b/>
              <w:color w:val="000000"/>
            </w:rPr>
          </w:rPrChange>
        </w:rPr>
        <w:pPrChange w:id="427" w:author="Microsoft Office User" w:date="2021-11-05T18:29:00Z">
          <w:pPr>
            <w:pStyle w:val="Heading3"/>
            <w:numPr>
              <w:numId w:val="3"/>
            </w:numPr>
            <w:ind w:left="284" w:hanging="437"/>
            <w:jc w:val="both"/>
          </w:pPr>
        </w:pPrChange>
      </w:pPr>
      <w:bookmarkStart w:id="428" w:name="_35nkun2" w:colFirst="0" w:colLast="0"/>
      <w:bookmarkEnd w:id="428"/>
      <w:r w:rsidRPr="007D1D4C">
        <w:rPr>
          <w:rFonts w:ascii="Times New Roman" w:hAnsi="Times New Roman" w:cs="Times New Roman"/>
          <w:b/>
          <w:color w:val="000000"/>
          <w:rPrChange w:id="429" w:author="Microsoft Office User" w:date="2021-11-05T18:30:00Z">
            <w:rPr>
              <w:b/>
              <w:color w:val="000000"/>
            </w:rPr>
          </w:rPrChange>
        </w:rPr>
        <w:t>Create your own team</w:t>
      </w:r>
    </w:p>
    <w:p w14:paraId="720598C0" w14:textId="77777777" w:rsidR="00471314" w:rsidRPr="007D1D4C" w:rsidRDefault="001501AE">
      <w:pPr>
        <w:pStyle w:val="Heading1"/>
        <w:spacing w:after="0" w:line="240" w:lineRule="auto"/>
        <w:jc w:val="both"/>
        <w:rPr>
          <w:rFonts w:ascii="Times New Roman" w:hAnsi="Times New Roman" w:cs="Times New Roman"/>
          <w:sz w:val="28"/>
          <w:szCs w:val="28"/>
          <w:rPrChange w:id="430" w:author="Microsoft Office User" w:date="2021-11-05T18:30:00Z">
            <w:rPr>
              <w:sz w:val="28"/>
              <w:szCs w:val="28"/>
            </w:rPr>
          </w:rPrChange>
        </w:rPr>
        <w:pPrChange w:id="431" w:author="Microsoft Office User" w:date="2021-11-05T18:29:00Z">
          <w:pPr>
            <w:pStyle w:val="Heading1"/>
            <w:spacing w:after="0"/>
            <w:jc w:val="both"/>
          </w:pPr>
        </w:pPrChange>
      </w:pPr>
      <w:bookmarkStart w:id="432" w:name="_1ksv4uv" w:colFirst="0" w:colLast="0"/>
      <w:bookmarkEnd w:id="432"/>
      <w:r w:rsidRPr="007D1D4C">
        <w:rPr>
          <w:rFonts w:ascii="Times New Roman" w:hAnsi="Times New Roman" w:cs="Times New Roman"/>
          <w:sz w:val="28"/>
          <w:szCs w:val="28"/>
          <w:rPrChange w:id="433" w:author="Microsoft Office User" w:date="2021-11-05T18:30:00Z">
            <w:rPr>
              <w:sz w:val="28"/>
              <w:szCs w:val="28"/>
            </w:rPr>
          </w:rPrChange>
        </w:rPr>
        <w:t>Now it’s time to form a team.</w:t>
      </w:r>
    </w:p>
    <w:p w14:paraId="5BC1EDEB" w14:textId="77777777" w:rsidR="00471314" w:rsidRPr="007D1D4C" w:rsidRDefault="001501AE">
      <w:pPr>
        <w:pStyle w:val="Heading1"/>
        <w:spacing w:before="0" w:after="0" w:line="240" w:lineRule="auto"/>
        <w:jc w:val="both"/>
        <w:rPr>
          <w:rFonts w:ascii="Times New Roman" w:hAnsi="Times New Roman" w:cs="Times New Roman"/>
          <w:sz w:val="28"/>
          <w:szCs w:val="28"/>
          <w:rPrChange w:id="434" w:author="Microsoft Office User" w:date="2021-11-05T18:30:00Z">
            <w:rPr>
              <w:sz w:val="28"/>
              <w:szCs w:val="28"/>
            </w:rPr>
          </w:rPrChange>
        </w:rPr>
        <w:pPrChange w:id="435" w:author="Microsoft Office User" w:date="2021-11-05T18:29:00Z">
          <w:pPr>
            <w:pStyle w:val="Heading1"/>
            <w:spacing w:before="0" w:after="0"/>
            <w:jc w:val="both"/>
          </w:pPr>
        </w:pPrChange>
      </w:pPr>
      <w:bookmarkStart w:id="436" w:name="_44sinio" w:colFirst="0" w:colLast="0"/>
      <w:bookmarkEnd w:id="436"/>
      <w:r w:rsidRPr="007D1D4C">
        <w:rPr>
          <w:rFonts w:ascii="Times New Roman" w:hAnsi="Times New Roman" w:cs="Times New Roman"/>
          <w:sz w:val="28"/>
          <w:szCs w:val="28"/>
          <w:rPrChange w:id="437" w:author="Microsoft Office User" w:date="2021-11-05T18:30:00Z">
            <w:rPr>
              <w:sz w:val="28"/>
              <w:szCs w:val="28"/>
            </w:rPr>
          </w:rPrChange>
        </w:rPr>
        <w:t>In research section, after evaluation of proposal via reviewers and final decision making via director team, status of project would be changed to new project. From that time, everybody can see the project in their profile, and they can then apply for it. While, in industry section, status of project may be changed to new when director team decide the project is doable. For competition, the company acts similar to research section.</w:t>
      </w:r>
    </w:p>
    <w:p w14:paraId="39D12710" w14:textId="77777777" w:rsidR="00471314" w:rsidRPr="007D1D4C" w:rsidRDefault="001501AE">
      <w:pPr>
        <w:spacing w:line="240" w:lineRule="auto"/>
        <w:jc w:val="both"/>
        <w:rPr>
          <w:rFonts w:ascii="Times New Roman" w:hAnsi="Times New Roman" w:cs="Times New Roman"/>
          <w:sz w:val="28"/>
          <w:szCs w:val="28"/>
        </w:rPr>
        <w:pPrChange w:id="438" w:author="Microsoft Office User" w:date="2021-11-05T18:29:00Z">
          <w:pPr>
            <w:jc w:val="both"/>
          </w:pPr>
        </w:pPrChange>
      </w:pPr>
      <w:r w:rsidRPr="007D1D4C">
        <w:rPr>
          <w:rFonts w:ascii="Times New Roman" w:hAnsi="Times New Roman" w:cs="Times New Roman"/>
          <w:sz w:val="28"/>
          <w:szCs w:val="28"/>
          <w:rPrChange w:id="439" w:author="Microsoft Office User" w:date="2021-11-05T18:30:00Z">
            <w:rPr>
              <w:sz w:val="28"/>
              <w:szCs w:val="28"/>
            </w:rPr>
          </w:rPrChange>
        </w:rPr>
        <w:t>From the “Requests” section in your Dashboard, you can manage these requests and accept the members you want to collaborate with on the project as follows.</w:t>
      </w:r>
    </w:p>
    <w:p w14:paraId="01EC3237" w14:textId="77777777" w:rsidR="009C2C37" w:rsidRPr="007D1D4C" w:rsidRDefault="009C2C37" w:rsidP="009C2C37">
      <w:pPr>
        <w:spacing w:line="240" w:lineRule="auto"/>
        <w:jc w:val="both"/>
        <w:rPr>
          <w:rFonts w:ascii="Times New Roman" w:hAnsi="Times New Roman" w:cs="Times New Roman"/>
          <w:sz w:val="28"/>
          <w:szCs w:val="28"/>
          <w:rPrChange w:id="440" w:author="Microsoft Office User" w:date="2021-11-05T18:30:00Z">
            <w:rPr>
              <w:sz w:val="28"/>
              <w:szCs w:val="28"/>
            </w:rPr>
          </w:rPrChange>
        </w:rPr>
      </w:pPr>
    </w:p>
    <w:p w14:paraId="27D470B9" w14:textId="77777777" w:rsidR="00471314" w:rsidRPr="007D1D4C" w:rsidRDefault="001501AE">
      <w:pPr>
        <w:spacing w:line="240" w:lineRule="auto"/>
        <w:jc w:val="center"/>
        <w:rPr>
          <w:rFonts w:ascii="Times New Roman" w:hAnsi="Times New Roman" w:cs="Times New Roman"/>
          <w:sz w:val="28"/>
          <w:szCs w:val="28"/>
          <w:rPrChange w:id="441" w:author="Microsoft Office User" w:date="2021-11-05T18:30:00Z">
            <w:rPr>
              <w:sz w:val="28"/>
              <w:szCs w:val="28"/>
            </w:rPr>
          </w:rPrChange>
        </w:rPr>
        <w:pPrChange w:id="442" w:author="Microsoft Office User" w:date="2021-11-05T18:29:00Z">
          <w:pPr/>
        </w:pPrChange>
      </w:pPr>
      <w:r w:rsidRPr="007D1D4C">
        <w:rPr>
          <w:rFonts w:ascii="Times New Roman" w:hAnsi="Times New Roman" w:cs="Times New Roman"/>
          <w:noProof/>
          <w:sz w:val="28"/>
          <w:szCs w:val="28"/>
          <w:lang w:val="en-US" w:eastAsia="en-US"/>
          <w:rPrChange w:id="443" w:author="Microsoft Office User" w:date="2021-11-05T18:30:00Z">
            <w:rPr>
              <w:noProof/>
              <w:sz w:val="28"/>
              <w:szCs w:val="28"/>
              <w:lang w:val="en-US" w:eastAsia="en-US"/>
            </w:rPr>
          </w:rPrChange>
        </w:rPr>
        <w:drawing>
          <wp:inline distT="114300" distB="114300" distL="114300" distR="114300" wp14:anchorId="48F334B9" wp14:editId="353A7240">
            <wp:extent cx="5943600" cy="17526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1752600"/>
                    </a:xfrm>
                    <a:prstGeom prst="rect">
                      <a:avLst/>
                    </a:prstGeom>
                    <a:ln/>
                  </pic:spPr>
                </pic:pic>
              </a:graphicData>
            </a:graphic>
          </wp:inline>
        </w:drawing>
      </w:r>
    </w:p>
    <w:p w14:paraId="1BF52FDE" w14:textId="77777777" w:rsidR="00471314" w:rsidRPr="007D1D4C" w:rsidRDefault="00471314">
      <w:pPr>
        <w:spacing w:line="240" w:lineRule="auto"/>
        <w:jc w:val="both"/>
        <w:rPr>
          <w:rFonts w:ascii="Times New Roman" w:hAnsi="Times New Roman" w:cs="Times New Roman"/>
          <w:sz w:val="28"/>
          <w:szCs w:val="28"/>
          <w:rPrChange w:id="444" w:author="Microsoft Office User" w:date="2021-11-05T18:30:00Z">
            <w:rPr>
              <w:sz w:val="28"/>
              <w:szCs w:val="28"/>
            </w:rPr>
          </w:rPrChange>
        </w:rPr>
        <w:pPrChange w:id="445" w:author="Microsoft Office User" w:date="2021-11-05T18:29:00Z">
          <w:pPr/>
        </w:pPrChange>
      </w:pPr>
    </w:p>
    <w:p w14:paraId="283A1624" w14:textId="77777777" w:rsidR="00471314" w:rsidRPr="007D1D4C" w:rsidRDefault="001501AE">
      <w:pPr>
        <w:spacing w:line="240" w:lineRule="auto"/>
        <w:jc w:val="both"/>
        <w:rPr>
          <w:rFonts w:ascii="Times New Roman" w:hAnsi="Times New Roman" w:cs="Times New Roman"/>
          <w:sz w:val="28"/>
          <w:szCs w:val="28"/>
          <w:rPrChange w:id="446" w:author="Microsoft Office User" w:date="2021-11-05T18:30:00Z">
            <w:rPr>
              <w:sz w:val="28"/>
              <w:szCs w:val="28"/>
            </w:rPr>
          </w:rPrChange>
        </w:rPr>
        <w:pPrChange w:id="447" w:author="Microsoft Office User" w:date="2021-11-05T18:29:00Z">
          <w:pPr/>
        </w:pPrChange>
      </w:pPr>
      <w:r w:rsidRPr="007D1D4C">
        <w:rPr>
          <w:rFonts w:ascii="Times New Roman" w:hAnsi="Times New Roman" w:cs="Times New Roman"/>
          <w:sz w:val="28"/>
          <w:szCs w:val="28"/>
          <w:rPrChange w:id="448" w:author="Microsoft Office User" w:date="2021-11-05T18:30:00Z">
            <w:rPr>
              <w:sz w:val="28"/>
              <w:szCs w:val="28"/>
            </w:rPr>
          </w:rPrChange>
        </w:rPr>
        <w:t xml:space="preserve">By clicking on </w:t>
      </w:r>
      <w:r w:rsidRPr="007D1D4C">
        <w:rPr>
          <w:rFonts w:ascii="Times New Roman" w:hAnsi="Times New Roman" w:cs="Times New Roman"/>
          <w:noProof/>
          <w:sz w:val="28"/>
          <w:szCs w:val="28"/>
          <w:lang w:val="en-US" w:eastAsia="en-US"/>
          <w:rPrChange w:id="449" w:author="Microsoft Office User" w:date="2021-11-05T18:30:00Z">
            <w:rPr>
              <w:noProof/>
              <w:sz w:val="28"/>
              <w:szCs w:val="28"/>
              <w:lang w:val="en-US" w:eastAsia="en-US"/>
            </w:rPr>
          </w:rPrChange>
        </w:rPr>
        <w:drawing>
          <wp:inline distT="114300" distB="114300" distL="114300" distR="114300" wp14:anchorId="1E3DE14F" wp14:editId="46F9684B">
            <wp:extent cx="2714625" cy="276225"/>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714625" cy="276225"/>
                    </a:xfrm>
                    <a:prstGeom prst="rect">
                      <a:avLst/>
                    </a:prstGeom>
                    <a:ln/>
                  </pic:spPr>
                </pic:pic>
              </a:graphicData>
            </a:graphic>
          </wp:inline>
        </w:drawing>
      </w:r>
      <w:r w:rsidRPr="007D1D4C">
        <w:rPr>
          <w:rFonts w:ascii="Times New Roman" w:hAnsi="Times New Roman" w:cs="Times New Roman"/>
          <w:sz w:val="28"/>
          <w:szCs w:val="28"/>
          <w:rPrChange w:id="450" w:author="Microsoft Office User" w:date="2021-11-05T18:30:00Z">
            <w:rPr>
              <w:sz w:val="28"/>
              <w:szCs w:val="28"/>
            </w:rPr>
          </w:rPrChange>
        </w:rPr>
        <w:t>, the manage tab of your project will open, you can then accept or reject the request in the pending section.</w:t>
      </w:r>
    </w:p>
    <w:p w14:paraId="57702949" w14:textId="77777777" w:rsidR="00471314" w:rsidRPr="007D1D4C" w:rsidRDefault="00471314">
      <w:pPr>
        <w:spacing w:line="240" w:lineRule="auto"/>
        <w:jc w:val="both"/>
        <w:rPr>
          <w:rFonts w:ascii="Times New Roman" w:hAnsi="Times New Roman" w:cs="Times New Roman"/>
          <w:sz w:val="28"/>
          <w:szCs w:val="28"/>
          <w:rPrChange w:id="451" w:author="Microsoft Office User" w:date="2021-11-05T18:30:00Z">
            <w:rPr>
              <w:sz w:val="28"/>
              <w:szCs w:val="28"/>
            </w:rPr>
          </w:rPrChange>
        </w:rPr>
        <w:pPrChange w:id="452" w:author="Microsoft Office User" w:date="2021-11-05T18:29:00Z">
          <w:pPr/>
        </w:pPrChange>
      </w:pPr>
    </w:p>
    <w:p w14:paraId="04ECB6EE" w14:textId="77777777" w:rsidR="00471314" w:rsidRPr="007D1D4C" w:rsidRDefault="001501AE">
      <w:pPr>
        <w:spacing w:line="240" w:lineRule="auto"/>
        <w:jc w:val="center"/>
        <w:rPr>
          <w:rFonts w:ascii="Times New Roman" w:hAnsi="Times New Roman" w:cs="Times New Roman"/>
          <w:sz w:val="28"/>
          <w:szCs w:val="28"/>
          <w:rPrChange w:id="453" w:author="Microsoft Office User" w:date="2021-11-05T18:30:00Z">
            <w:rPr>
              <w:sz w:val="28"/>
              <w:szCs w:val="28"/>
            </w:rPr>
          </w:rPrChange>
        </w:rPr>
        <w:pPrChange w:id="454" w:author="Microsoft Office User" w:date="2021-11-05T18:29:00Z">
          <w:pPr>
            <w:jc w:val="center"/>
          </w:pPr>
        </w:pPrChange>
      </w:pPr>
      <w:r w:rsidRPr="007D1D4C">
        <w:rPr>
          <w:rFonts w:ascii="Times New Roman" w:hAnsi="Times New Roman" w:cs="Times New Roman"/>
          <w:noProof/>
          <w:sz w:val="28"/>
          <w:szCs w:val="28"/>
          <w:lang w:val="en-US" w:eastAsia="en-US"/>
          <w:rPrChange w:id="455" w:author="Microsoft Office User" w:date="2021-11-05T18:30:00Z">
            <w:rPr>
              <w:noProof/>
              <w:sz w:val="28"/>
              <w:szCs w:val="28"/>
              <w:lang w:val="en-US" w:eastAsia="en-US"/>
            </w:rPr>
          </w:rPrChange>
        </w:rPr>
        <w:lastRenderedPageBreak/>
        <w:drawing>
          <wp:inline distT="114300" distB="114300" distL="114300" distR="114300" wp14:anchorId="6922E1DB" wp14:editId="38752A80">
            <wp:extent cx="4104778" cy="2288540"/>
            <wp:effectExtent l="0" t="0" r="1016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112464" cy="2292825"/>
                    </a:xfrm>
                    <a:prstGeom prst="rect">
                      <a:avLst/>
                    </a:prstGeom>
                    <a:ln/>
                  </pic:spPr>
                </pic:pic>
              </a:graphicData>
            </a:graphic>
          </wp:inline>
        </w:drawing>
      </w:r>
    </w:p>
    <w:p w14:paraId="08328109" w14:textId="77777777" w:rsidR="00471314" w:rsidRPr="007D1D4C" w:rsidRDefault="001501AE">
      <w:pPr>
        <w:spacing w:before="200" w:line="240" w:lineRule="auto"/>
        <w:jc w:val="both"/>
        <w:rPr>
          <w:rFonts w:ascii="Times New Roman" w:hAnsi="Times New Roman" w:cs="Times New Roman"/>
          <w:sz w:val="28"/>
          <w:szCs w:val="28"/>
          <w:rPrChange w:id="456" w:author="Microsoft Office User" w:date="2021-11-05T18:30:00Z">
            <w:rPr>
              <w:sz w:val="28"/>
              <w:szCs w:val="28"/>
            </w:rPr>
          </w:rPrChange>
        </w:rPr>
        <w:pPrChange w:id="457" w:author="Microsoft Office User" w:date="2021-11-05T18:29:00Z">
          <w:pPr>
            <w:spacing w:before="200"/>
            <w:jc w:val="both"/>
          </w:pPr>
        </w:pPrChange>
      </w:pPr>
      <w:r w:rsidRPr="007D1D4C">
        <w:rPr>
          <w:rFonts w:ascii="Times New Roman" w:hAnsi="Times New Roman" w:cs="Times New Roman"/>
          <w:sz w:val="28"/>
          <w:szCs w:val="28"/>
          <w:rPrChange w:id="458" w:author="Microsoft Office User" w:date="2021-11-05T18:30:00Z">
            <w:rPr>
              <w:sz w:val="28"/>
              <w:szCs w:val="28"/>
            </w:rPr>
          </w:rPrChange>
        </w:rPr>
        <w:t>If you would like to accept the request, you must choose your name as the Main Supervisor of that person for the project.</w:t>
      </w:r>
    </w:p>
    <w:p w14:paraId="5A2242BA" w14:textId="77777777" w:rsidR="00471314" w:rsidRPr="007D1D4C" w:rsidRDefault="00471314">
      <w:pPr>
        <w:spacing w:line="240" w:lineRule="auto"/>
        <w:jc w:val="both"/>
        <w:rPr>
          <w:rFonts w:ascii="Times New Roman" w:hAnsi="Times New Roman" w:cs="Times New Roman"/>
          <w:sz w:val="28"/>
          <w:szCs w:val="28"/>
          <w:rPrChange w:id="459" w:author="Microsoft Office User" w:date="2021-11-05T18:30:00Z">
            <w:rPr>
              <w:sz w:val="28"/>
              <w:szCs w:val="28"/>
            </w:rPr>
          </w:rPrChange>
        </w:rPr>
        <w:pPrChange w:id="460" w:author="Microsoft Office User" w:date="2021-11-05T18:29:00Z">
          <w:pPr/>
        </w:pPrChange>
      </w:pPr>
    </w:p>
    <w:p w14:paraId="6F66B7D4" w14:textId="77777777" w:rsidR="00471314" w:rsidRPr="007D1D4C" w:rsidRDefault="001501AE">
      <w:pPr>
        <w:spacing w:line="240" w:lineRule="auto"/>
        <w:jc w:val="both"/>
        <w:rPr>
          <w:rFonts w:ascii="Times New Roman" w:hAnsi="Times New Roman" w:cs="Times New Roman"/>
          <w:sz w:val="28"/>
          <w:szCs w:val="28"/>
          <w:rPrChange w:id="461" w:author="Microsoft Office User" w:date="2021-11-05T18:30:00Z">
            <w:rPr>
              <w:sz w:val="28"/>
              <w:szCs w:val="28"/>
            </w:rPr>
          </w:rPrChange>
        </w:rPr>
        <w:pPrChange w:id="462" w:author="Microsoft Office User" w:date="2021-11-05T18:29:00Z">
          <w:pPr/>
        </w:pPrChange>
      </w:pPr>
      <w:r w:rsidRPr="007D1D4C">
        <w:rPr>
          <w:rFonts w:ascii="Times New Roman" w:hAnsi="Times New Roman" w:cs="Times New Roman"/>
          <w:sz w:val="28"/>
          <w:szCs w:val="28"/>
          <w:rPrChange w:id="463" w:author="Microsoft Office User" w:date="2021-11-05T18:30:00Z">
            <w:rPr>
              <w:sz w:val="28"/>
              <w:szCs w:val="28"/>
            </w:rPr>
          </w:rPrChange>
        </w:rPr>
        <w:t xml:space="preserve">On this page you can also send requests to supervisors/mentors/members you want to participate in the project. </w:t>
      </w:r>
    </w:p>
    <w:p w14:paraId="52A72D2F" w14:textId="77777777" w:rsidR="00471314" w:rsidRPr="007D1D4C" w:rsidRDefault="001501AE">
      <w:pPr>
        <w:spacing w:after="200" w:line="240" w:lineRule="auto"/>
        <w:jc w:val="both"/>
        <w:rPr>
          <w:rFonts w:ascii="Times New Roman" w:hAnsi="Times New Roman" w:cs="Times New Roman"/>
          <w:sz w:val="28"/>
          <w:szCs w:val="28"/>
          <w:rPrChange w:id="464" w:author="Microsoft Office User" w:date="2021-11-05T18:30:00Z">
            <w:rPr>
              <w:sz w:val="28"/>
              <w:szCs w:val="28"/>
            </w:rPr>
          </w:rPrChange>
        </w:rPr>
        <w:pPrChange w:id="465" w:author="Microsoft Office User" w:date="2021-11-05T18:29:00Z">
          <w:pPr>
            <w:spacing w:after="200"/>
          </w:pPr>
        </w:pPrChange>
      </w:pPr>
      <w:r w:rsidRPr="007D1D4C">
        <w:rPr>
          <w:rFonts w:ascii="Times New Roman" w:hAnsi="Times New Roman" w:cs="Times New Roman"/>
          <w:sz w:val="28"/>
          <w:szCs w:val="28"/>
          <w:rPrChange w:id="466" w:author="Microsoft Office User" w:date="2021-11-05T18:30:00Z">
            <w:rPr>
              <w:sz w:val="28"/>
              <w:szCs w:val="28"/>
            </w:rPr>
          </w:rPrChange>
        </w:rPr>
        <w:t>By selecting the person's name, a request is sent to her/him.</w:t>
      </w:r>
    </w:p>
    <w:p w14:paraId="727D56F0" w14:textId="77777777" w:rsidR="00471314" w:rsidRPr="007D1D4C" w:rsidRDefault="001501AE">
      <w:pPr>
        <w:spacing w:line="240" w:lineRule="auto"/>
        <w:jc w:val="center"/>
        <w:rPr>
          <w:rFonts w:ascii="Times New Roman" w:hAnsi="Times New Roman" w:cs="Times New Roman"/>
          <w:sz w:val="28"/>
          <w:szCs w:val="28"/>
        </w:rPr>
        <w:pPrChange w:id="467" w:author="Microsoft Office User" w:date="2021-11-05T18:29:00Z">
          <w:pPr>
            <w:jc w:val="center"/>
          </w:pPr>
        </w:pPrChange>
      </w:pPr>
      <w:r w:rsidRPr="007D1D4C">
        <w:rPr>
          <w:rFonts w:ascii="Times New Roman" w:hAnsi="Times New Roman" w:cs="Times New Roman"/>
          <w:noProof/>
          <w:sz w:val="28"/>
          <w:szCs w:val="28"/>
          <w:lang w:val="en-US" w:eastAsia="en-US"/>
          <w:rPrChange w:id="468" w:author="Microsoft Office User" w:date="2021-11-05T18:30:00Z">
            <w:rPr>
              <w:noProof/>
              <w:sz w:val="28"/>
              <w:szCs w:val="28"/>
              <w:lang w:val="en-US" w:eastAsia="en-US"/>
            </w:rPr>
          </w:rPrChange>
        </w:rPr>
        <w:drawing>
          <wp:inline distT="114300" distB="114300" distL="114300" distR="114300" wp14:anchorId="70804119" wp14:editId="034E5EB0">
            <wp:extent cx="4367213" cy="300479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367213" cy="3004792"/>
                    </a:xfrm>
                    <a:prstGeom prst="rect">
                      <a:avLst/>
                    </a:prstGeom>
                    <a:ln/>
                  </pic:spPr>
                </pic:pic>
              </a:graphicData>
            </a:graphic>
          </wp:inline>
        </w:drawing>
      </w:r>
    </w:p>
    <w:p w14:paraId="2D96DD03" w14:textId="77777777" w:rsidR="009C2C37" w:rsidRPr="007D1D4C" w:rsidRDefault="009C2C37" w:rsidP="009C2C37">
      <w:pPr>
        <w:spacing w:line="240" w:lineRule="auto"/>
        <w:jc w:val="center"/>
        <w:rPr>
          <w:rFonts w:ascii="Times New Roman" w:hAnsi="Times New Roman" w:cs="Times New Roman"/>
          <w:sz w:val="28"/>
          <w:szCs w:val="28"/>
          <w:rPrChange w:id="469" w:author="Microsoft Office User" w:date="2021-11-05T18:30:00Z">
            <w:rPr>
              <w:sz w:val="28"/>
              <w:szCs w:val="28"/>
            </w:rPr>
          </w:rPrChange>
        </w:rPr>
      </w:pPr>
    </w:p>
    <w:p w14:paraId="4D7D207C" w14:textId="77777777" w:rsidR="00471314" w:rsidRPr="007D1D4C" w:rsidRDefault="001501AE">
      <w:pPr>
        <w:spacing w:line="240" w:lineRule="auto"/>
        <w:jc w:val="both"/>
        <w:rPr>
          <w:rFonts w:ascii="Times New Roman" w:hAnsi="Times New Roman" w:cs="Times New Roman"/>
          <w:color w:val="FF0000"/>
          <w:sz w:val="28"/>
          <w:szCs w:val="28"/>
          <w:rPrChange w:id="470" w:author="Microsoft Office User" w:date="2021-11-05T18:30:00Z">
            <w:rPr>
              <w:color w:val="FF0000"/>
              <w:sz w:val="28"/>
              <w:szCs w:val="28"/>
            </w:rPr>
          </w:rPrChange>
        </w:rPr>
        <w:pPrChange w:id="471" w:author="Microsoft Office User" w:date="2021-11-05T18:29:00Z">
          <w:pPr>
            <w:jc w:val="both"/>
          </w:pPr>
        </w:pPrChange>
      </w:pPr>
      <w:r w:rsidRPr="007D1D4C">
        <w:rPr>
          <w:rFonts w:ascii="Times New Roman" w:hAnsi="Times New Roman" w:cs="Times New Roman"/>
          <w:sz w:val="28"/>
          <w:szCs w:val="28"/>
          <w:rPrChange w:id="472" w:author="Microsoft Office User" w:date="2021-11-05T18:30:00Z">
            <w:rPr>
              <w:sz w:val="28"/>
              <w:szCs w:val="28"/>
            </w:rPr>
          </w:rPrChange>
        </w:rPr>
        <w:t>Once the team is complete that the members sign and submit a collaborator contract. After it is approved by the main supervisor and then director team, the project is started, and the status of the project is changed to “Ongoing”.</w:t>
      </w:r>
    </w:p>
    <w:p w14:paraId="54541315" w14:textId="77777777" w:rsidR="00471314" w:rsidRPr="007D1D4C" w:rsidRDefault="00471314">
      <w:pPr>
        <w:spacing w:line="240" w:lineRule="auto"/>
        <w:jc w:val="both"/>
        <w:rPr>
          <w:rFonts w:ascii="Times New Roman" w:hAnsi="Times New Roman" w:cs="Times New Roman"/>
          <w:color w:val="FF0000"/>
          <w:sz w:val="28"/>
          <w:szCs w:val="28"/>
          <w:rPrChange w:id="473" w:author="Microsoft Office User" w:date="2021-11-05T18:30:00Z">
            <w:rPr>
              <w:color w:val="FF0000"/>
              <w:sz w:val="28"/>
              <w:szCs w:val="28"/>
            </w:rPr>
          </w:rPrChange>
        </w:rPr>
        <w:pPrChange w:id="474" w:author="Microsoft Office User" w:date="2021-11-05T18:29:00Z">
          <w:pPr>
            <w:jc w:val="both"/>
          </w:pPr>
        </w:pPrChange>
      </w:pPr>
    </w:p>
    <w:p w14:paraId="61B4EDDD" w14:textId="77777777"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000000"/>
          <w:rPrChange w:id="475" w:author="Microsoft Office User" w:date="2021-11-05T18:30:00Z">
            <w:rPr>
              <w:b/>
              <w:color w:val="000000"/>
            </w:rPr>
          </w:rPrChange>
        </w:rPr>
        <w:pPrChange w:id="476" w:author="Microsoft Office User" w:date="2021-11-05T18:29:00Z">
          <w:pPr>
            <w:pStyle w:val="Heading3"/>
            <w:numPr>
              <w:numId w:val="3"/>
            </w:numPr>
            <w:ind w:left="284" w:hanging="437"/>
            <w:jc w:val="both"/>
          </w:pPr>
        </w:pPrChange>
      </w:pPr>
      <w:bookmarkStart w:id="477" w:name="_z337ya" w:colFirst="0" w:colLast="0"/>
      <w:bookmarkEnd w:id="477"/>
      <w:r w:rsidRPr="007D1D4C">
        <w:rPr>
          <w:rFonts w:ascii="Times New Roman" w:hAnsi="Times New Roman" w:cs="Times New Roman"/>
          <w:b/>
          <w:color w:val="000000"/>
          <w:rPrChange w:id="478" w:author="Microsoft Office User" w:date="2021-11-05T18:30:00Z">
            <w:rPr>
              <w:b/>
              <w:color w:val="000000"/>
            </w:rPr>
          </w:rPrChange>
        </w:rPr>
        <w:lastRenderedPageBreak/>
        <w:t>Set the meeting time, Communication link, and language</w:t>
      </w:r>
    </w:p>
    <w:p w14:paraId="75161C36" w14:textId="77777777" w:rsidR="00471314" w:rsidRPr="007D1D4C" w:rsidRDefault="001501AE">
      <w:pPr>
        <w:spacing w:after="200" w:line="240" w:lineRule="auto"/>
        <w:jc w:val="both"/>
        <w:rPr>
          <w:rFonts w:ascii="Times New Roman" w:hAnsi="Times New Roman" w:cs="Times New Roman"/>
          <w:sz w:val="28"/>
          <w:szCs w:val="28"/>
          <w:rPrChange w:id="479" w:author="Microsoft Office User" w:date="2021-11-05T18:30:00Z">
            <w:rPr>
              <w:sz w:val="28"/>
              <w:szCs w:val="28"/>
            </w:rPr>
          </w:rPrChange>
        </w:rPr>
        <w:pPrChange w:id="480" w:author="Microsoft Office User" w:date="2021-11-05T18:29:00Z">
          <w:pPr>
            <w:spacing w:after="200"/>
            <w:jc w:val="both"/>
          </w:pPr>
        </w:pPrChange>
      </w:pPr>
      <w:r w:rsidRPr="007D1D4C">
        <w:rPr>
          <w:rFonts w:ascii="Times New Roman" w:eastAsia="Arial Unicode MS" w:hAnsi="Times New Roman" w:cs="Times New Roman"/>
          <w:sz w:val="28"/>
          <w:szCs w:val="28"/>
          <w:rPrChange w:id="481" w:author="Microsoft Office User" w:date="2021-11-05T18:30:00Z">
            <w:rPr>
              <w:rFonts w:ascii="Arial Unicode MS" w:eastAsia="Arial Unicode MS" w:hAnsi="Arial Unicode MS" w:cs="Arial Unicode MS"/>
              <w:sz w:val="28"/>
              <w:szCs w:val="28"/>
            </w:rPr>
          </w:rPrChange>
        </w:rPr>
        <w:t>To set attendance/absence list, the main supervisor must go to the My Projects page (Dashboard → Projects → My Projects). Thus, s/he will find a “Manage Attendance” button, as follows.</w:t>
      </w:r>
    </w:p>
    <w:p w14:paraId="6C453727" w14:textId="77777777" w:rsidR="00471314" w:rsidRPr="007D1D4C" w:rsidRDefault="001501AE">
      <w:pPr>
        <w:spacing w:line="240" w:lineRule="auto"/>
        <w:jc w:val="center"/>
        <w:rPr>
          <w:rFonts w:ascii="Times New Roman" w:hAnsi="Times New Roman" w:cs="Times New Roman"/>
          <w:sz w:val="28"/>
          <w:szCs w:val="28"/>
          <w:rPrChange w:id="482" w:author="Microsoft Office User" w:date="2021-11-05T18:30:00Z">
            <w:rPr>
              <w:sz w:val="28"/>
              <w:szCs w:val="28"/>
            </w:rPr>
          </w:rPrChange>
        </w:rPr>
        <w:pPrChange w:id="483" w:author="Microsoft Office User" w:date="2021-11-05T18:29:00Z">
          <w:pPr/>
        </w:pPrChange>
      </w:pPr>
      <w:r w:rsidRPr="007D1D4C">
        <w:rPr>
          <w:rFonts w:ascii="Times New Roman" w:hAnsi="Times New Roman" w:cs="Times New Roman"/>
          <w:noProof/>
          <w:sz w:val="28"/>
          <w:szCs w:val="28"/>
          <w:lang w:val="en-US" w:eastAsia="en-US"/>
          <w:rPrChange w:id="484" w:author="Microsoft Office User" w:date="2021-11-05T18:30:00Z">
            <w:rPr>
              <w:noProof/>
              <w:sz w:val="28"/>
              <w:szCs w:val="28"/>
              <w:lang w:val="en-US" w:eastAsia="en-US"/>
            </w:rPr>
          </w:rPrChange>
        </w:rPr>
        <w:drawing>
          <wp:inline distT="114300" distB="114300" distL="114300" distR="114300" wp14:anchorId="70932A20" wp14:editId="58C40390">
            <wp:extent cx="5943600" cy="42672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3661D6F8" w14:textId="77777777" w:rsidR="00471314" w:rsidRPr="007D1D4C" w:rsidRDefault="00471314">
      <w:pPr>
        <w:spacing w:line="240" w:lineRule="auto"/>
        <w:jc w:val="both"/>
        <w:rPr>
          <w:rFonts w:ascii="Times New Roman" w:hAnsi="Times New Roman" w:cs="Times New Roman"/>
          <w:sz w:val="28"/>
          <w:szCs w:val="28"/>
          <w:rPrChange w:id="485" w:author="Microsoft Office User" w:date="2021-11-05T18:30:00Z">
            <w:rPr>
              <w:sz w:val="28"/>
              <w:szCs w:val="28"/>
            </w:rPr>
          </w:rPrChange>
        </w:rPr>
        <w:pPrChange w:id="486" w:author="Microsoft Office User" w:date="2021-11-05T18:29:00Z">
          <w:pPr/>
        </w:pPrChange>
      </w:pPr>
    </w:p>
    <w:p w14:paraId="6280AF0D" w14:textId="77777777" w:rsidR="00471314" w:rsidRPr="007D1D4C" w:rsidRDefault="001501AE">
      <w:pPr>
        <w:spacing w:line="240" w:lineRule="auto"/>
        <w:jc w:val="both"/>
        <w:rPr>
          <w:rFonts w:ascii="Times New Roman" w:hAnsi="Times New Roman" w:cs="Times New Roman"/>
          <w:sz w:val="28"/>
          <w:szCs w:val="28"/>
          <w:rPrChange w:id="487" w:author="Microsoft Office User" w:date="2021-11-05T18:30:00Z">
            <w:rPr>
              <w:sz w:val="28"/>
              <w:szCs w:val="28"/>
            </w:rPr>
          </w:rPrChange>
        </w:rPr>
        <w:pPrChange w:id="488" w:author="Microsoft Office User" w:date="2021-11-05T18:29:00Z">
          <w:pPr>
            <w:jc w:val="both"/>
          </w:pPr>
        </w:pPrChange>
      </w:pPr>
      <w:r w:rsidRPr="007D1D4C">
        <w:rPr>
          <w:rFonts w:ascii="Times New Roman" w:hAnsi="Times New Roman" w:cs="Times New Roman"/>
          <w:sz w:val="28"/>
          <w:szCs w:val="28"/>
          <w:rPrChange w:id="489" w:author="Microsoft Office User" w:date="2021-11-05T18:30:00Z">
            <w:rPr>
              <w:sz w:val="28"/>
              <w:szCs w:val="28"/>
            </w:rPr>
          </w:rPrChange>
        </w:rPr>
        <w:t>Thus, after selecting Manage Attendance button, you will enter a new page and you can add a new row and create attendance or absence action, as follows. Once you have been selected as the main supervisor for a project, you must set weekly meeting time and communication link (Zoom, Skype etc.) and put both in places considered for you in the project profile. The supervisor can even determine on what language the meeting will be run. To set three mentioned items,  the supervisor can press “Change” button and then a new window will open as follows.</w:t>
      </w:r>
    </w:p>
    <w:p w14:paraId="7DC86015" w14:textId="77777777" w:rsidR="00471314" w:rsidRPr="007D1D4C" w:rsidRDefault="001501AE">
      <w:pPr>
        <w:spacing w:before="200" w:line="240" w:lineRule="auto"/>
        <w:jc w:val="center"/>
        <w:rPr>
          <w:rFonts w:ascii="Times New Roman" w:hAnsi="Times New Roman" w:cs="Times New Roman"/>
          <w:sz w:val="28"/>
          <w:szCs w:val="28"/>
          <w:rPrChange w:id="490" w:author="Microsoft Office User" w:date="2021-11-05T18:30:00Z">
            <w:rPr>
              <w:sz w:val="28"/>
              <w:szCs w:val="28"/>
            </w:rPr>
          </w:rPrChange>
        </w:rPr>
        <w:pPrChange w:id="491" w:author="Microsoft Office User" w:date="2021-11-05T18:29:00Z">
          <w:pPr>
            <w:spacing w:before="200"/>
          </w:pPr>
        </w:pPrChange>
      </w:pPr>
      <w:r w:rsidRPr="007D1D4C">
        <w:rPr>
          <w:rFonts w:ascii="Times New Roman" w:hAnsi="Times New Roman" w:cs="Times New Roman"/>
          <w:noProof/>
          <w:sz w:val="28"/>
          <w:szCs w:val="28"/>
          <w:lang w:val="en-US" w:eastAsia="en-US"/>
          <w:rPrChange w:id="492" w:author="Microsoft Office User" w:date="2021-11-05T18:30:00Z">
            <w:rPr>
              <w:noProof/>
              <w:sz w:val="28"/>
              <w:szCs w:val="28"/>
              <w:lang w:val="en-US" w:eastAsia="en-US"/>
            </w:rPr>
          </w:rPrChange>
        </w:rPr>
        <w:lastRenderedPageBreak/>
        <w:drawing>
          <wp:inline distT="114300" distB="114300" distL="114300" distR="114300" wp14:anchorId="72C9987B" wp14:editId="3AEB9979">
            <wp:extent cx="5943600" cy="24765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476500"/>
                    </a:xfrm>
                    <a:prstGeom prst="rect">
                      <a:avLst/>
                    </a:prstGeom>
                    <a:ln/>
                  </pic:spPr>
                </pic:pic>
              </a:graphicData>
            </a:graphic>
          </wp:inline>
        </w:drawing>
      </w:r>
    </w:p>
    <w:p w14:paraId="0B1B0815" w14:textId="77777777" w:rsidR="00471314" w:rsidRPr="007D1D4C" w:rsidRDefault="001501AE">
      <w:pPr>
        <w:spacing w:before="200" w:line="240" w:lineRule="auto"/>
        <w:jc w:val="both"/>
        <w:rPr>
          <w:rFonts w:ascii="Times New Roman" w:hAnsi="Times New Roman" w:cs="Times New Roman"/>
          <w:sz w:val="28"/>
          <w:szCs w:val="28"/>
          <w:rPrChange w:id="493" w:author="Microsoft Office User" w:date="2021-11-05T18:30:00Z">
            <w:rPr>
              <w:sz w:val="28"/>
              <w:szCs w:val="28"/>
            </w:rPr>
          </w:rPrChange>
        </w:rPr>
        <w:pPrChange w:id="494" w:author="Microsoft Office User" w:date="2021-11-05T18:29:00Z">
          <w:pPr>
            <w:spacing w:before="200"/>
          </w:pPr>
        </w:pPrChange>
      </w:pPr>
      <w:r w:rsidRPr="007D1D4C">
        <w:rPr>
          <w:rFonts w:ascii="Times New Roman" w:hAnsi="Times New Roman" w:cs="Times New Roman"/>
          <w:sz w:val="28"/>
          <w:szCs w:val="28"/>
          <w:rPrChange w:id="495" w:author="Microsoft Office User" w:date="2021-11-05T18:30:00Z">
            <w:rPr>
              <w:sz w:val="28"/>
              <w:szCs w:val="28"/>
            </w:rPr>
          </w:rPrChange>
        </w:rPr>
        <w:t>Fill in the required information including the day and time of weekly meeting, the meeting link and its language, as follows.</w:t>
      </w:r>
    </w:p>
    <w:p w14:paraId="2711CA3F" w14:textId="77777777" w:rsidR="00471314" w:rsidRPr="007D1D4C" w:rsidRDefault="001501AE">
      <w:pPr>
        <w:spacing w:before="200" w:line="240" w:lineRule="auto"/>
        <w:jc w:val="center"/>
        <w:rPr>
          <w:rFonts w:ascii="Times New Roman" w:hAnsi="Times New Roman" w:cs="Times New Roman"/>
          <w:sz w:val="28"/>
          <w:szCs w:val="28"/>
          <w:rPrChange w:id="496" w:author="Microsoft Office User" w:date="2021-11-05T18:30:00Z">
            <w:rPr>
              <w:sz w:val="28"/>
              <w:szCs w:val="28"/>
            </w:rPr>
          </w:rPrChange>
        </w:rPr>
        <w:pPrChange w:id="497" w:author="Microsoft Office User" w:date="2021-11-05T18:29:00Z">
          <w:pPr>
            <w:spacing w:before="200"/>
          </w:pPr>
        </w:pPrChange>
      </w:pPr>
      <w:r w:rsidRPr="007D1D4C">
        <w:rPr>
          <w:rFonts w:ascii="Times New Roman" w:hAnsi="Times New Roman" w:cs="Times New Roman"/>
          <w:noProof/>
          <w:sz w:val="28"/>
          <w:szCs w:val="28"/>
          <w:lang w:val="en-US" w:eastAsia="en-US"/>
          <w:rPrChange w:id="498" w:author="Microsoft Office User" w:date="2021-11-05T18:30:00Z">
            <w:rPr>
              <w:noProof/>
              <w:sz w:val="28"/>
              <w:szCs w:val="28"/>
              <w:lang w:val="en-US" w:eastAsia="en-US"/>
            </w:rPr>
          </w:rPrChange>
        </w:rPr>
        <w:drawing>
          <wp:inline distT="114300" distB="114300" distL="114300" distR="114300" wp14:anchorId="7B6B9B48" wp14:editId="6A3121AC">
            <wp:extent cx="5943600" cy="3314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3314700"/>
                    </a:xfrm>
                    <a:prstGeom prst="rect">
                      <a:avLst/>
                    </a:prstGeom>
                    <a:ln/>
                  </pic:spPr>
                </pic:pic>
              </a:graphicData>
            </a:graphic>
          </wp:inline>
        </w:drawing>
      </w:r>
    </w:p>
    <w:p w14:paraId="7088AAB3" w14:textId="77777777" w:rsidR="00471314" w:rsidRPr="007D1D4C" w:rsidRDefault="00471314">
      <w:pPr>
        <w:spacing w:line="240" w:lineRule="auto"/>
        <w:jc w:val="both"/>
        <w:rPr>
          <w:rFonts w:ascii="Times New Roman" w:hAnsi="Times New Roman" w:cs="Times New Roman"/>
          <w:sz w:val="28"/>
          <w:szCs w:val="28"/>
          <w:rPrChange w:id="499" w:author="Microsoft Office User" w:date="2021-11-05T18:30:00Z">
            <w:rPr>
              <w:sz w:val="28"/>
              <w:szCs w:val="28"/>
            </w:rPr>
          </w:rPrChange>
        </w:rPr>
        <w:pPrChange w:id="500" w:author="Microsoft Office User" w:date="2021-11-05T18:29:00Z">
          <w:pPr/>
        </w:pPrChange>
      </w:pPr>
    </w:p>
    <w:p w14:paraId="460990BC" w14:textId="77777777" w:rsidR="00471314" w:rsidRPr="007D1D4C" w:rsidRDefault="001501AE">
      <w:pPr>
        <w:spacing w:line="240" w:lineRule="auto"/>
        <w:jc w:val="both"/>
        <w:rPr>
          <w:rFonts w:ascii="Times New Roman" w:hAnsi="Times New Roman" w:cs="Times New Roman"/>
          <w:sz w:val="28"/>
          <w:szCs w:val="28"/>
          <w:rPrChange w:id="501" w:author="Microsoft Office User" w:date="2021-11-05T18:30:00Z">
            <w:rPr>
              <w:sz w:val="28"/>
              <w:szCs w:val="28"/>
            </w:rPr>
          </w:rPrChange>
        </w:rPr>
        <w:pPrChange w:id="502" w:author="Microsoft Office User" w:date="2021-11-05T18:29:00Z">
          <w:pPr/>
        </w:pPrChange>
      </w:pPr>
      <w:r w:rsidRPr="007D1D4C">
        <w:rPr>
          <w:rFonts w:ascii="Times New Roman" w:hAnsi="Times New Roman" w:cs="Times New Roman"/>
          <w:sz w:val="28"/>
          <w:szCs w:val="28"/>
          <w:rPrChange w:id="503" w:author="Microsoft Office User" w:date="2021-11-05T18:30:00Z">
            <w:rPr>
              <w:sz w:val="28"/>
              <w:szCs w:val="28"/>
            </w:rPr>
          </w:rPrChange>
        </w:rPr>
        <w:t>After specifying these items, the meeting information is visible under the project name and the members involved in the project can see it.</w:t>
      </w:r>
    </w:p>
    <w:p w14:paraId="780251F0" w14:textId="77777777" w:rsidR="00471314" w:rsidRPr="007D1D4C" w:rsidRDefault="00471314">
      <w:pPr>
        <w:spacing w:line="240" w:lineRule="auto"/>
        <w:jc w:val="both"/>
        <w:rPr>
          <w:rFonts w:ascii="Times New Roman" w:hAnsi="Times New Roman" w:cs="Times New Roman"/>
          <w:sz w:val="28"/>
          <w:szCs w:val="28"/>
          <w:rPrChange w:id="504" w:author="Microsoft Office User" w:date="2021-11-05T18:30:00Z">
            <w:rPr>
              <w:sz w:val="28"/>
              <w:szCs w:val="28"/>
            </w:rPr>
          </w:rPrChange>
        </w:rPr>
        <w:pPrChange w:id="505" w:author="Microsoft Office User" w:date="2021-11-05T18:29:00Z">
          <w:pPr/>
        </w:pPrChange>
      </w:pPr>
    </w:p>
    <w:p w14:paraId="0C0E55A2" w14:textId="77777777" w:rsidR="00471314" w:rsidRPr="007D1D4C" w:rsidRDefault="001501AE">
      <w:pPr>
        <w:spacing w:line="240" w:lineRule="auto"/>
        <w:jc w:val="center"/>
        <w:rPr>
          <w:rFonts w:ascii="Times New Roman" w:hAnsi="Times New Roman" w:cs="Times New Roman"/>
          <w:rPrChange w:id="506" w:author="Microsoft Office User" w:date="2021-11-05T18:30:00Z">
            <w:rPr/>
          </w:rPrChange>
        </w:rPr>
        <w:pPrChange w:id="507" w:author="Microsoft Office User" w:date="2021-11-05T18:29:00Z">
          <w:pPr/>
        </w:pPrChange>
      </w:pPr>
      <w:r w:rsidRPr="007D1D4C">
        <w:rPr>
          <w:rFonts w:ascii="Times New Roman" w:hAnsi="Times New Roman" w:cs="Times New Roman"/>
          <w:noProof/>
          <w:lang w:val="en-US" w:eastAsia="en-US"/>
          <w:rPrChange w:id="508" w:author="Microsoft Office User" w:date="2021-11-05T18:30:00Z">
            <w:rPr>
              <w:noProof/>
              <w:lang w:val="en-US" w:eastAsia="en-US"/>
            </w:rPr>
          </w:rPrChange>
        </w:rPr>
        <w:lastRenderedPageBreak/>
        <w:drawing>
          <wp:inline distT="114300" distB="114300" distL="114300" distR="114300" wp14:anchorId="79E5C1E3" wp14:editId="7E4C0BB6">
            <wp:extent cx="5943600" cy="1790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1790700"/>
                    </a:xfrm>
                    <a:prstGeom prst="rect">
                      <a:avLst/>
                    </a:prstGeom>
                    <a:ln/>
                  </pic:spPr>
                </pic:pic>
              </a:graphicData>
            </a:graphic>
          </wp:inline>
        </w:drawing>
      </w:r>
    </w:p>
    <w:p w14:paraId="1CF7DBA1" w14:textId="77777777" w:rsidR="00471314" w:rsidRPr="007D1D4C" w:rsidRDefault="00471314">
      <w:pPr>
        <w:spacing w:line="240" w:lineRule="auto"/>
        <w:jc w:val="both"/>
        <w:rPr>
          <w:rFonts w:ascii="Times New Roman" w:hAnsi="Times New Roman" w:cs="Times New Roman"/>
          <w:rPrChange w:id="509" w:author="Microsoft Office User" w:date="2021-11-05T18:30:00Z">
            <w:rPr/>
          </w:rPrChange>
        </w:rPr>
        <w:pPrChange w:id="510" w:author="Microsoft Office User" w:date="2021-11-05T18:29:00Z">
          <w:pPr/>
        </w:pPrChange>
      </w:pPr>
    </w:p>
    <w:p w14:paraId="6BB176AB" w14:textId="77777777" w:rsidR="00471314" w:rsidRPr="007D1D4C" w:rsidRDefault="00471314">
      <w:pPr>
        <w:spacing w:line="240" w:lineRule="auto"/>
        <w:jc w:val="both"/>
        <w:rPr>
          <w:rFonts w:ascii="Times New Roman" w:hAnsi="Times New Roman" w:cs="Times New Roman"/>
          <w:rPrChange w:id="511" w:author="Microsoft Office User" w:date="2021-11-05T18:30:00Z">
            <w:rPr/>
          </w:rPrChange>
        </w:rPr>
        <w:pPrChange w:id="512" w:author="Microsoft Office User" w:date="2021-11-05T18:29:00Z">
          <w:pPr/>
        </w:pPrChange>
      </w:pPr>
    </w:p>
    <w:p w14:paraId="12226D65" w14:textId="77777777" w:rsidR="00471314" w:rsidRPr="007D1D4C" w:rsidRDefault="001501AE">
      <w:pPr>
        <w:spacing w:line="240" w:lineRule="auto"/>
        <w:jc w:val="both"/>
        <w:rPr>
          <w:rFonts w:ascii="Times New Roman" w:hAnsi="Times New Roman" w:cs="Times New Roman"/>
          <w:sz w:val="28"/>
          <w:szCs w:val="28"/>
          <w:rPrChange w:id="513" w:author="Microsoft Office User" w:date="2021-11-05T18:30:00Z">
            <w:rPr>
              <w:sz w:val="28"/>
              <w:szCs w:val="28"/>
            </w:rPr>
          </w:rPrChange>
        </w:rPr>
        <w:pPrChange w:id="514" w:author="Microsoft Office User" w:date="2021-11-05T18:29:00Z">
          <w:pPr>
            <w:jc w:val="both"/>
          </w:pPr>
        </w:pPrChange>
      </w:pPr>
      <w:r w:rsidRPr="007D1D4C">
        <w:rPr>
          <w:rFonts w:ascii="Times New Roman" w:hAnsi="Times New Roman" w:cs="Times New Roman"/>
          <w:sz w:val="28"/>
          <w:szCs w:val="28"/>
          <w:rPrChange w:id="515" w:author="Microsoft Office User" w:date="2021-11-05T18:30:00Z">
            <w:rPr>
              <w:sz w:val="28"/>
              <w:szCs w:val="28"/>
            </w:rPr>
          </w:rPrChange>
        </w:rPr>
        <w:t>The main supervisor can also choose one member involved in the project as an agent to update these items, as follows. For this action, the main supervisor must press “Manage” button, going to project page and selecting the agent as follows.</w:t>
      </w:r>
    </w:p>
    <w:p w14:paraId="4DCB6520" w14:textId="77777777" w:rsidR="00471314" w:rsidRPr="007D1D4C" w:rsidRDefault="00471314">
      <w:pPr>
        <w:spacing w:line="240" w:lineRule="auto"/>
        <w:jc w:val="both"/>
        <w:rPr>
          <w:rFonts w:ascii="Times New Roman" w:hAnsi="Times New Roman" w:cs="Times New Roman"/>
          <w:sz w:val="28"/>
          <w:szCs w:val="28"/>
          <w:rPrChange w:id="516" w:author="Microsoft Office User" w:date="2021-11-05T18:30:00Z">
            <w:rPr>
              <w:sz w:val="28"/>
              <w:szCs w:val="28"/>
            </w:rPr>
          </w:rPrChange>
        </w:rPr>
        <w:pPrChange w:id="517" w:author="Microsoft Office User" w:date="2021-11-05T18:29:00Z">
          <w:pPr>
            <w:jc w:val="both"/>
          </w:pPr>
        </w:pPrChange>
      </w:pPr>
    </w:p>
    <w:p w14:paraId="0EF367A0" w14:textId="77777777" w:rsidR="00471314" w:rsidRPr="007D1D4C" w:rsidRDefault="001501AE">
      <w:pPr>
        <w:spacing w:after="200" w:line="240" w:lineRule="auto"/>
        <w:jc w:val="center"/>
        <w:rPr>
          <w:rFonts w:ascii="Times New Roman" w:hAnsi="Times New Roman" w:cs="Times New Roman"/>
          <w:sz w:val="28"/>
          <w:szCs w:val="28"/>
          <w:rPrChange w:id="518" w:author="Microsoft Office User" w:date="2021-11-05T18:30:00Z">
            <w:rPr>
              <w:sz w:val="28"/>
              <w:szCs w:val="28"/>
            </w:rPr>
          </w:rPrChange>
        </w:rPr>
        <w:pPrChange w:id="519" w:author="Microsoft Office User" w:date="2021-11-05T18:29:00Z">
          <w:pPr>
            <w:spacing w:after="200"/>
            <w:jc w:val="both"/>
          </w:pPr>
        </w:pPrChange>
      </w:pPr>
      <w:r w:rsidRPr="007D1D4C">
        <w:rPr>
          <w:rFonts w:ascii="Times New Roman" w:hAnsi="Times New Roman" w:cs="Times New Roman"/>
          <w:noProof/>
          <w:sz w:val="28"/>
          <w:szCs w:val="28"/>
          <w:lang w:val="en-US" w:eastAsia="en-US"/>
          <w:rPrChange w:id="520" w:author="Microsoft Office User" w:date="2021-11-05T18:30:00Z">
            <w:rPr>
              <w:noProof/>
              <w:sz w:val="28"/>
              <w:szCs w:val="28"/>
              <w:lang w:val="en-US" w:eastAsia="en-US"/>
            </w:rPr>
          </w:rPrChange>
        </w:rPr>
        <w:drawing>
          <wp:inline distT="114300" distB="114300" distL="114300" distR="114300" wp14:anchorId="466A34D6" wp14:editId="7379C8FC">
            <wp:extent cx="5838825" cy="1371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b="71819"/>
                    <a:stretch>
                      <a:fillRect/>
                    </a:stretch>
                  </pic:blipFill>
                  <pic:spPr>
                    <a:xfrm>
                      <a:off x="0" y="0"/>
                      <a:ext cx="5838825" cy="1371600"/>
                    </a:xfrm>
                    <a:prstGeom prst="rect">
                      <a:avLst/>
                    </a:prstGeom>
                    <a:ln/>
                  </pic:spPr>
                </pic:pic>
              </a:graphicData>
            </a:graphic>
          </wp:inline>
        </w:drawing>
      </w:r>
    </w:p>
    <w:p w14:paraId="2ADB274A" w14:textId="6870DD5A" w:rsidR="00471314" w:rsidRPr="007D1D4C" w:rsidRDefault="001501AE">
      <w:pPr>
        <w:spacing w:after="200" w:line="240" w:lineRule="auto"/>
        <w:jc w:val="both"/>
        <w:rPr>
          <w:rFonts w:ascii="Times New Roman" w:hAnsi="Times New Roman" w:cs="Times New Roman"/>
          <w:sz w:val="28"/>
          <w:szCs w:val="28"/>
          <w:rPrChange w:id="521" w:author="Microsoft Office User" w:date="2021-11-05T18:30:00Z">
            <w:rPr>
              <w:sz w:val="28"/>
              <w:szCs w:val="28"/>
            </w:rPr>
          </w:rPrChange>
        </w:rPr>
        <w:pPrChange w:id="522" w:author="Microsoft Office User" w:date="2021-11-05T18:29:00Z">
          <w:pPr>
            <w:spacing w:after="200"/>
            <w:jc w:val="both"/>
          </w:pPr>
        </w:pPrChange>
      </w:pPr>
      <w:r w:rsidRPr="007D1D4C">
        <w:rPr>
          <w:rFonts w:ascii="Times New Roman" w:hAnsi="Times New Roman" w:cs="Times New Roman"/>
          <w:sz w:val="28"/>
          <w:szCs w:val="28"/>
          <w:rPrChange w:id="523" w:author="Microsoft Office User" w:date="2021-11-05T18:30:00Z">
            <w:rPr>
              <w:sz w:val="28"/>
              <w:szCs w:val="28"/>
            </w:rPr>
          </w:rPrChange>
        </w:rPr>
        <w:t>If the project urgently needs a member(Sometimes an ongoing project loses a member and needs to be replaced immediately</w:t>
      </w:r>
      <w:del w:id="524" w:author="Microsoft Office User" w:date="2021-11-06T14:30:00Z">
        <w:r w:rsidRPr="007D1D4C" w:rsidDel="00F111E4">
          <w:rPr>
            <w:rFonts w:ascii="Times New Roman" w:hAnsi="Times New Roman" w:cs="Times New Roman"/>
            <w:sz w:val="28"/>
            <w:szCs w:val="28"/>
            <w:rPrChange w:id="525" w:author="Microsoft Office User" w:date="2021-11-05T18:30:00Z">
              <w:rPr>
                <w:sz w:val="28"/>
                <w:szCs w:val="28"/>
              </w:rPr>
            </w:rPrChange>
          </w:rPr>
          <w:delText>.</w:delText>
        </w:r>
      </w:del>
      <w:r w:rsidRPr="007D1D4C">
        <w:rPr>
          <w:rFonts w:ascii="Times New Roman" w:hAnsi="Times New Roman" w:cs="Times New Roman"/>
          <w:sz w:val="28"/>
          <w:szCs w:val="28"/>
          <w:rPrChange w:id="526" w:author="Microsoft Office User" w:date="2021-11-05T18:30:00Z">
            <w:rPr>
              <w:sz w:val="28"/>
              <w:szCs w:val="28"/>
            </w:rPr>
          </w:rPrChange>
        </w:rPr>
        <w:t xml:space="preserve">), it gets an urgent tag and will be located at the top of the projects list, so members can see its urgency and apply </w:t>
      </w:r>
      <w:del w:id="527" w:author="Microsoft Office User" w:date="2021-11-06T14:31:00Z">
        <w:r w:rsidRPr="007D1D4C" w:rsidDel="00F111E4">
          <w:rPr>
            <w:rFonts w:ascii="Times New Roman" w:hAnsi="Times New Roman" w:cs="Times New Roman"/>
            <w:sz w:val="28"/>
            <w:szCs w:val="28"/>
            <w:rPrChange w:id="528" w:author="Microsoft Office User" w:date="2021-11-05T18:30:00Z">
              <w:rPr>
                <w:sz w:val="28"/>
                <w:szCs w:val="28"/>
              </w:rPr>
            </w:rPrChange>
          </w:rPr>
          <w:delText>sooner</w:delText>
        </w:r>
      </w:del>
      <w:ins w:id="529" w:author="Microsoft Office User" w:date="2021-11-06T14:31:00Z">
        <w:r w:rsidR="00F111E4" w:rsidRPr="007D1D4C">
          <w:rPr>
            <w:rFonts w:ascii="Times New Roman" w:hAnsi="Times New Roman" w:cs="Times New Roman"/>
            <w:sz w:val="28"/>
            <w:szCs w:val="28"/>
          </w:rPr>
          <w:t>for that</w:t>
        </w:r>
      </w:ins>
      <w:r w:rsidRPr="007D1D4C">
        <w:rPr>
          <w:rFonts w:ascii="Times New Roman" w:hAnsi="Times New Roman" w:cs="Times New Roman"/>
          <w:sz w:val="28"/>
          <w:szCs w:val="28"/>
          <w:rPrChange w:id="530" w:author="Microsoft Office User" w:date="2021-11-05T18:30:00Z">
            <w:rPr>
              <w:sz w:val="28"/>
              <w:szCs w:val="28"/>
            </w:rPr>
          </w:rPrChange>
        </w:rPr>
        <w:t>.</w:t>
      </w:r>
    </w:p>
    <w:p w14:paraId="347F0445" w14:textId="77777777" w:rsidR="00471314" w:rsidRPr="007D1D4C" w:rsidRDefault="00471314" w:rsidP="009C2C37">
      <w:pPr>
        <w:spacing w:line="240" w:lineRule="auto"/>
        <w:jc w:val="both"/>
        <w:rPr>
          <w:rFonts w:ascii="Times New Roman" w:hAnsi="Times New Roman" w:cs="Times New Roman"/>
          <w:color w:val="FF0000"/>
          <w:sz w:val="28"/>
          <w:szCs w:val="28"/>
        </w:rPr>
      </w:pPr>
    </w:p>
    <w:p w14:paraId="7FD18160"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013031E0"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30F610BA"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6AEC8BCE"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0FBC5A2F"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47DC6E01"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6E74E74A" w14:textId="77777777" w:rsidR="009C2C37" w:rsidRPr="007D1D4C" w:rsidRDefault="009C2C37" w:rsidP="009C2C37">
      <w:pPr>
        <w:spacing w:line="240" w:lineRule="auto"/>
        <w:jc w:val="both"/>
        <w:rPr>
          <w:rFonts w:ascii="Times New Roman" w:hAnsi="Times New Roman" w:cs="Times New Roman"/>
          <w:color w:val="FF0000"/>
          <w:sz w:val="28"/>
          <w:szCs w:val="28"/>
        </w:rPr>
      </w:pPr>
    </w:p>
    <w:p w14:paraId="15D9F44D" w14:textId="77777777" w:rsidR="009C2C37" w:rsidRPr="007D1D4C" w:rsidRDefault="009C2C37">
      <w:pPr>
        <w:spacing w:line="240" w:lineRule="auto"/>
        <w:jc w:val="both"/>
        <w:rPr>
          <w:rFonts w:ascii="Times New Roman" w:hAnsi="Times New Roman" w:cs="Times New Roman"/>
          <w:color w:val="FF0000"/>
          <w:sz w:val="28"/>
          <w:szCs w:val="28"/>
          <w:rPrChange w:id="531" w:author="Microsoft Office User" w:date="2021-11-05T18:30:00Z">
            <w:rPr>
              <w:color w:val="FF0000"/>
              <w:sz w:val="28"/>
              <w:szCs w:val="28"/>
            </w:rPr>
          </w:rPrChange>
        </w:rPr>
        <w:pPrChange w:id="532" w:author="Microsoft Office User" w:date="2021-11-05T18:29:00Z">
          <w:pPr>
            <w:jc w:val="both"/>
          </w:pPr>
        </w:pPrChange>
      </w:pPr>
    </w:p>
    <w:p w14:paraId="07D3A25D" w14:textId="77777777"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000000"/>
          <w:rPrChange w:id="533" w:author="Microsoft Office User" w:date="2021-11-05T18:30:00Z">
            <w:rPr>
              <w:b/>
              <w:color w:val="000000"/>
            </w:rPr>
          </w:rPrChange>
        </w:rPr>
        <w:pPrChange w:id="534" w:author="Microsoft Office User" w:date="2021-11-05T18:29:00Z">
          <w:pPr>
            <w:pStyle w:val="Heading3"/>
            <w:numPr>
              <w:numId w:val="3"/>
            </w:numPr>
            <w:ind w:left="284" w:hanging="437"/>
            <w:jc w:val="both"/>
          </w:pPr>
        </w:pPrChange>
      </w:pPr>
      <w:bookmarkStart w:id="535" w:name="_3j2qqm3" w:colFirst="0" w:colLast="0"/>
      <w:bookmarkEnd w:id="535"/>
      <w:r w:rsidRPr="007D1D4C">
        <w:rPr>
          <w:rFonts w:ascii="Times New Roman" w:hAnsi="Times New Roman" w:cs="Times New Roman"/>
          <w:b/>
          <w:color w:val="000000"/>
          <w:rPrChange w:id="536" w:author="Microsoft Office User" w:date="2021-11-05T18:30:00Z">
            <w:rPr>
              <w:b/>
              <w:color w:val="000000"/>
            </w:rPr>
          </w:rPrChange>
        </w:rPr>
        <w:lastRenderedPageBreak/>
        <w:t>Specify tasks for members within the project</w:t>
      </w:r>
    </w:p>
    <w:p w14:paraId="5D086E59" w14:textId="77777777" w:rsidR="00471314" w:rsidRPr="007D1D4C" w:rsidRDefault="001501AE">
      <w:pPr>
        <w:spacing w:before="200" w:after="200" w:line="240" w:lineRule="auto"/>
        <w:jc w:val="both"/>
        <w:rPr>
          <w:rFonts w:ascii="Times New Roman" w:hAnsi="Times New Roman" w:cs="Times New Roman"/>
          <w:sz w:val="28"/>
          <w:szCs w:val="28"/>
          <w:rPrChange w:id="537" w:author="Microsoft Office User" w:date="2021-11-05T18:30:00Z">
            <w:rPr>
              <w:sz w:val="28"/>
              <w:szCs w:val="28"/>
            </w:rPr>
          </w:rPrChange>
        </w:rPr>
        <w:pPrChange w:id="538" w:author="Microsoft Office User" w:date="2021-11-05T18:29:00Z">
          <w:pPr>
            <w:spacing w:before="200" w:after="200"/>
            <w:jc w:val="both"/>
          </w:pPr>
        </w:pPrChange>
      </w:pPr>
      <w:r w:rsidRPr="007D1D4C">
        <w:rPr>
          <w:rFonts w:ascii="Times New Roman" w:eastAsia="Arial Unicode MS" w:hAnsi="Times New Roman" w:cs="Times New Roman"/>
          <w:sz w:val="28"/>
          <w:szCs w:val="28"/>
          <w:rPrChange w:id="539" w:author="Microsoft Office User" w:date="2021-11-05T18:30:00Z">
            <w:rPr>
              <w:rFonts w:ascii="Arial Unicode MS" w:eastAsia="Arial Unicode MS" w:hAnsi="Arial Unicode MS" w:cs="Arial Unicode MS"/>
              <w:sz w:val="28"/>
              <w:szCs w:val="28"/>
            </w:rPr>
          </w:rPrChange>
        </w:rPr>
        <w:t>After starting the project, tasks of the member must be specified the main supervisor. To determine members’ tasks, go to the My Projects page (Dashboard → Projects → My Projects), then click on Manage option of that project.</w:t>
      </w:r>
    </w:p>
    <w:p w14:paraId="277E3EC0" w14:textId="77777777" w:rsidR="00471314" w:rsidRPr="007D1D4C" w:rsidRDefault="001501AE">
      <w:pPr>
        <w:spacing w:before="200" w:after="200" w:line="240" w:lineRule="auto"/>
        <w:jc w:val="center"/>
        <w:rPr>
          <w:rFonts w:ascii="Times New Roman" w:hAnsi="Times New Roman" w:cs="Times New Roman"/>
          <w:sz w:val="28"/>
          <w:szCs w:val="28"/>
          <w:rPrChange w:id="540" w:author="Microsoft Office User" w:date="2021-11-05T18:30:00Z">
            <w:rPr>
              <w:sz w:val="28"/>
              <w:szCs w:val="28"/>
            </w:rPr>
          </w:rPrChange>
        </w:rPr>
        <w:pPrChange w:id="541" w:author="Microsoft Office User" w:date="2021-11-05T18:29:00Z">
          <w:pPr>
            <w:spacing w:before="200" w:after="200"/>
            <w:jc w:val="center"/>
          </w:pPr>
        </w:pPrChange>
      </w:pPr>
      <w:r w:rsidRPr="007D1D4C">
        <w:rPr>
          <w:rFonts w:ascii="Times New Roman" w:hAnsi="Times New Roman" w:cs="Times New Roman"/>
          <w:noProof/>
          <w:sz w:val="28"/>
          <w:szCs w:val="28"/>
          <w:lang w:val="en-US" w:eastAsia="en-US"/>
          <w:rPrChange w:id="542" w:author="Microsoft Office User" w:date="2021-11-05T18:30:00Z">
            <w:rPr>
              <w:noProof/>
              <w:sz w:val="28"/>
              <w:szCs w:val="28"/>
              <w:lang w:val="en-US" w:eastAsia="en-US"/>
            </w:rPr>
          </w:rPrChange>
        </w:rPr>
        <w:drawing>
          <wp:inline distT="114300" distB="114300" distL="114300" distR="114300" wp14:anchorId="2220642F" wp14:editId="4FB023A2">
            <wp:extent cx="5651908" cy="375510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651908" cy="3755101"/>
                    </a:xfrm>
                    <a:prstGeom prst="rect">
                      <a:avLst/>
                    </a:prstGeom>
                    <a:ln/>
                  </pic:spPr>
                </pic:pic>
              </a:graphicData>
            </a:graphic>
          </wp:inline>
        </w:drawing>
      </w:r>
    </w:p>
    <w:p w14:paraId="313A0D3D" w14:textId="77777777" w:rsidR="00471314" w:rsidRPr="007D1D4C" w:rsidRDefault="001501AE">
      <w:pPr>
        <w:spacing w:after="200" w:line="240" w:lineRule="auto"/>
        <w:jc w:val="both"/>
        <w:rPr>
          <w:rFonts w:ascii="Times New Roman" w:hAnsi="Times New Roman" w:cs="Times New Roman"/>
          <w:sz w:val="28"/>
          <w:szCs w:val="28"/>
          <w:rPrChange w:id="543" w:author="Microsoft Office User" w:date="2021-11-05T18:30:00Z">
            <w:rPr>
              <w:sz w:val="28"/>
              <w:szCs w:val="28"/>
            </w:rPr>
          </w:rPrChange>
        </w:rPr>
        <w:pPrChange w:id="544" w:author="Microsoft Office User" w:date="2021-11-05T18:29:00Z">
          <w:pPr>
            <w:spacing w:after="200"/>
            <w:jc w:val="both"/>
          </w:pPr>
        </w:pPrChange>
      </w:pPr>
      <w:r w:rsidRPr="007D1D4C">
        <w:rPr>
          <w:rFonts w:ascii="Times New Roman" w:hAnsi="Times New Roman" w:cs="Times New Roman"/>
          <w:sz w:val="28"/>
          <w:szCs w:val="28"/>
          <w:rPrChange w:id="545" w:author="Microsoft Office User" w:date="2021-11-05T18:30:00Z">
            <w:rPr>
              <w:sz w:val="28"/>
              <w:szCs w:val="28"/>
            </w:rPr>
          </w:rPrChange>
        </w:rPr>
        <w:t>On this page, you can see an icon that looks like a pencil, as follows.</w:t>
      </w:r>
    </w:p>
    <w:p w14:paraId="1B1AAD90" w14:textId="77777777" w:rsidR="00471314" w:rsidRPr="007D1D4C" w:rsidRDefault="001501AE">
      <w:pPr>
        <w:spacing w:after="200" w:line="240" w:lineRule="auto"/>
        <w:jc w:val="center"/>
        <w:rPr>
          <w:rFonts w:ascii="Times New Roman" w:hAnsi="Times New Roman" w:cs="Times New Roman"/>
          <w:sz w:val="28"/>
          <w:szCs w:val="28"/>
          <w:rPrChange w:id="546" w:author="Microsoft Office User" w:date="2021-11-05T18:30:00Z">
            <w:rPr>
              <w:sz w:val="28"/>
              <w:szCs w:val="28"/>
            </w:rPr>
          </w:rPrChange>
        </w:rPr>
        <w:pPrChange w:id="547" w:author="Microsoft Office User" w:date="2021-11-05T18:29:00Z">
          <w:pPr>
            <w:spacing w:after="200"/>
            <w:jc w:val="center"/>
          </w:pPr>
        </w:pPrChange>
      </w:pPr>
      <w:r w:rsidRPr="007D1D4C">
        <w:rPr>
          <w:rFonts w:ascii="Times New Roman" w:hAnsi="Times New Roman" w:cs="Times New Roman"/>
          <w:noProof/>
          <w:sz w:val="28"/>
          <w:szCs w:val="28"/>
          <w:lang w:val="en-US" w:eastAsia="en-US"/>
          <w:rPrChange w:id="548" w:author="Microsoft Office User" w:date="2021-11-05T18:30:00Z">
            <w:rPr>
              <w:noProof/>
              <w:sz w:val="28"/>
              <w:szCs w:val="28"/>
              <w:lang w:val="en-US" w:eastAsia="en-US"/>
            </w:rPr>
          </w:rPrChange>
        </w:rPr>
        <w:drawing>
          <wp:inline distT="114300" distB="114300" distL="114300" distR="114300" wp14:anchorId="3353DF69" wp14:editId="33AE85A7">
            <wp:extent cx="4414838" cy="270974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414838" cy="2709748"/>
                    </a:xfrm>
                    <a:prstGeom prst="rect">
                      <a:avLst/>
                    </a:prstGeom>
                    <a:ln/>
                  </pic:spPr>
                </pic:pic>
              </a:graphicData>
            </a:graphic>
          </wp:inline>
        </w:drawing>
      </w:r>
    </w:p>
    <w:p w14:paraId="69811CF7" w14:textId="77777777" w:rsidR="00471314" w:rsidRPr="007D1D4C" w:rsidRDefault="00471314">
      <w:pPr>
        <w:spacing w:after="200" w:line="240" w:lineRule="auto"/>
        <w:jc w:val="both"/>
        <w:rPr>
          <w:rFonts w:ascii="Times New Roman" w:hAnsi="Times New Roman" w:cs="Times New Roman"/>
          <w:sz w:val="28"/>
          <w:szCs w:val="28"/>
          <w:rPrChange w:id="549" w:author="Microsoft Office User" w:date="2021-11-05T18:30:00Z">
            <w:rPr>
              <w:sz w:val="28"/>
              <w:szCs w:val="28"/>
            </w:rPr>
          </w:rPrChange>
        </w:rPr>
        <w:pPrChange w:id="550" w:author="Microsoft Office User" w:date="2021-11-05T18:29:00Z">
          <w:pPr>
            <w:spacing w:after="200"/>
            <w:jc w:val="both"/>
          </w:pPr>
        </w:pPrChange>
      </w:pPr>
    </w:p>
    <w:p w14:paraId="19411DA7" w14:textId="77777777" w:rsidR="00471314" w:rsidRPr="007D1D4C" w:rsidRDefault="001501AE">
      <w:pPr>
        <w:spacing w:after="200" w:line="240" w:lineRule="auto"/>
        <w:jc w:val="both"/>
        <w:rPr>
          <w:rFonts w:ascii="Times New Roman" w:hAnsi="Times New Roman" w:cs="Times New Roman"/>
          <w:sz w:val="28"/>
          <w:szCs w:val="28"/>
          <w:rPrChange w:id="551" w:author="Microsoft Office User" w:date="2021-11-05T18:30:00Z">
            <w:rPr>
              <w:sz w:val="28"/>
              <w:szCs w:val="28"/>
            </w:rPr>
          </w:rPrChange>
        </w:rPr>
        <w:pPrChange w:id="552" w:author="Microsoft Office User" w:date="2021-11-05T18:29:00Z">
          <w:pPr>
            <w:spacing w:after="200"/>
            <w:jc w:val="both"/>
          </w:pPr>
        </w:pPrChange>
      </w:pPr>
      <w:r w:rsidRPr="007D1D4C">
        <w:rPr>
          <w:rFonts w:ascii="Times New Roman" w:hAnsi="Times New Roman" w:cs="Times New Roman"/>
          <w:sz w:val="28"/>
          <w:szCs w:val="28"/>
          <w:rPrChange w:id="553" w:author="Microsoft Office User" w:date="2021-11-05T18:30:00Z">
            <w:rPr>
              <w:sz w:val="28"/>
              <w:szCs w:val="28"/>
            </w:rPr>
          </w:rPrChange>
        </w:rPr>
        <w:t>Using this option, you can reveal members’ tasks and arrange your team based on tasks, as follows.</w:t>
      </w:r>
    </w:p>
    <w:p w14:paraId="721B550D" w14:textId="77777777" w:rsidR="00471314" w:rsidRPr="007D1D4C" w:rsidRDefault="001501AE">
      <w:pPr>
        <w:spacing w:line="240" w:lineRule="auto"/>
        <w:jc w:val="center"/>
        <w:rPr>
          <w:rFonts w:ascii="Times New Roman" w:hAnsi="Times New Roman" w:cs="Times New Roman"/>
          <w:sz w:val="28"/>
          <w:szCs w:val="28"/>
          <w:rPrChange w:id="554" w:author="Microsoft Office User" w:date="2021-11-05T18:30:00Z">
            <w:rPr>
              <w:sz w:val="28"/>
              <w:szCs w:val="28"/>
            </w:rPr>
          </w:rPrChange>
        </w:rPr>
        <w:pPrChange w:id="555" w:author="Microsoft Office User" w:date="2021-11-05T18:29:00Z">
          <w:pPr>
            <w:jc w:val="center"/>
          </w:pPr>
        </w:pPrChange>
      </w:pPr>
      <w:r w:rsidRPr="007D1D4C">
        <w:rPr>
          <w:rFonts w:ascii="Times New Roman" w:hAnsi="Times New Roman" w:cs="Times New Roman"/>
          <w:noProof/>
          <w:sz w:val="28"/>
          <w:szCs w:val="28"/>
          <w:lang w:val="en-US" w:eastAsia="en-US"/>
          <w:rPrChange w:id="556" w:author="Microsoft Office User" w:date="2021-11-05T18:30:00Z">
            <w:rPr>
              <w:noProof/>
              <w:sz w:val="28"/>
              <w:szCs w:val="28"/>
              <w:lang w:val="en-US" w:eastAsia="en-US"/>
            </w:rPr>
          </w:rPrChange>
        </w:rPr>
        <w:drawing>
          <wp:inline distT="114300" distB="114300" distL="114300" distR="114300" wp14:anchorId="494A2E96" wp14:editId="3DE9FEF1">
            <wp:extent cx="4281376" cy="2205038"/>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281376" cy="2205038"/>
                    </a:xfrm>
                    <a:prstGeom prst="rect">
                      <a:avLst/>
                    </a:prstGeom>
                    <a:ln/>
                  </pic:spPr>
                </pic:pic>
              </a:graphicData>
            </a:graphic>
          </wp:inline>
        </w:drawing>
      </w:r>
    </w:p>
    <w:p w14:paraId="4F44F051" w14:textId="77777777" w:rsidR="009C2C37" w:rsidRPr="007D1D4C" w:rsidRDefault="009C2C37">
      <w:pPr>
        <w:spacing w:after="200" w:line="240" w:lineRule="auto"/>
        <w:jc w:val="both"/>
        <w:rPr>
          <w:rFonts w:ascii="Times New Roman" w:hAnsi="Times New Roman" w:cs="Times New Roman"/>
          <w:sz w:val="28"/>
          <w:szCs w:val="28"/>
          <w:rPrChange w:id="557" w:author="Microsoft Office User" w:date="2021-11-05T18:30:00Z">
            <w:rPr>
              <w:sz w:val="28"/>
              <w:szCs w:val="28"/>
            </w:rPr>
          </w:rPrChange>
        </w:rPr>
        <w:pPrChange w:id="558" w:author="Microsoft Office User" w:date="2021-11-05T18:29:00Z">
          <w:pPr>
            <w:spacing w:after="200"/>
            <w:jc w:val="both"/>
          </w:pPr>
        </w:pPrChange>
      </w:pPr>
    </w:p>
    <w:p w14:paraId="532671DE" w14:textId="77777777" w:rsidR="00471314" w:rsidRPr="007D1D4C" w:rsidRDefault="001501AE">
      <w:pPr>
        <w:pStyle w:val="Heading3"/>
        <w:numPr>
          <w:ilvl w:val="0"/>
          <w:numId w:val="3"/>
        </w:numPr>
        <w:spacing w:line="240" w:lineRule="auto"/>
        <w:ind w:left="284" w:hanging="437"/>
        <w:jc w:val="both"/>
        <w:rPr>
          <w:rFonts w:ascii="Times New Roman" w:hAnsi="Times New Roman" w:cs="Times New Roman"/>
          <w:b/>
          <w:color w:val="FF0000"/>
          <w:rPrChange w:id="559" w:author="Microsoft Office User" w:date="2021-11-05T18:30:00Z">
            <w:rPr>
              <w:b/>
              <w:color w:val="000000"/>
            </w:rPr>
          </w:rPrChange>
        </w:rPr>
        <w:pPrChange w:id="560" w:author="Microsoft Office User" w:date="2021-11-05T18:29:00Z">
          <w:pPr>
            <w:pStyle w:val="Heading3"/>
            <w:numPr>
              <w:numId w:val="3"/>
            </w:numPr>
            <w:ind w:left="284" w:hanging="437"/>
            <w:jc w:val="both"/>
          </w:pPr>
        </w:pPrChange>
      </w:pPr>
      <w:bookmarkStart w:id="561" w:name="_1y810tw" w:colFirst="0" w:colLast="0"/>
      <w:bookmarkStart w:id="562" w:name="_How_can_a"/>
      <w:bookmarkEnd w:id="561"/>
      <w:bookmarkEnd w:id="562"/>
      <w:r w:rsidRPr="007D1D4C">
        <w:rPr>
          <w:rFonts w:ascii="Times New Roman" w:hAnsi="Times New Roman" w:cs="Times New Roman"/>
          <w:b/>
          <w:color w:val="FF0000"/>
          <w:rPrChange w:id="563" w:author="Microsoft Office User" w:date="2021-11-05T18:30:00Z">
            <w:rPr>
              <w:b/>
              <w:color w:val="000000"/>
            </w:rPr>
          </w:rPrChange>
        </w:rPr>
        <w:t>How can a supervisor define a new project?</w:t>
      </w:r>
    </w:p>
    <w:p w14:paraId="04EB33A9" w14:textId="77777777" w:rsidR="00471314" w:rsidRPr="007D1D4C" w:rsidRDefault="001501AE">
      <w:pPr>
        <w:pStyle w:val="Heading1"/>
        <w:numPr>
          <w:ilvl w:val="0"/>
          <w:numId w:val="4"/>
        </w:numPr>
        <w:spacing w:line="240" w:lineRule="auto"/>
        <w:jc w:val="both"/>
        <w:rPr>
          <w:rFonts w:ascii="Times New Roman" w:hAnsi="Times New Roman" w:cs="Times New Roman"/>
          <w:b/>
          <w:sz w:val="28"/>
          <w:szCs w:val="28"/>
          <w:rPrChange w:id="564" w:author="Microsoft Office User" w:date="2021-11-05T18:30:00Z">
            <w:rPr>
              <w:b/>
              <w:sz w:val="28"/>
              <w:szCs w:val="28"/>
            </w:rPr>
          </w:rPrChange>
        </w:rPr>
        <w:pPrChange w:id="565" w:author="Microsoft Office User" w:date="2021-11-05T18:29:00Z">
          <w:pPr>
            <w:pStyle w:val="Heading1"/>
            <w:numPr>
              <w:numId w:val="4"/>
            </w:numPr>
            <w:ind w:left="720" w:hanging="360"/>
            <w:jc w:val="both"/>
          </w:pPr>
        </w:pPrChange>
      </w:pPr>
      <w:bookmarkStart w:id="566" w:name="_4i7ojhp" w:colFirst="0" w:colLast="0"/>
      <w:bookmarkEnd w:id="566"/>
      <w:r w:rsidRPr="007D1D4C">
        <w:rPr>
          <w:rFonts w:ascii="Times New Roman" w:hAnsi="Times New Roman" w:cs="Times New Roman"/>
          <w:b/>
          <w:sz w:val="28"/>
          <w:szCs w:val="28"/>
          <w:rPrChange w:id="567" w:author="Microsoft Office User" w:date="2021-11-05T18:30:00Z">
            <w:rPr>
              <w:b/>
              <w:sz w:val="28"/>
              <w:szCs w:val="28"/>
            </w:rPr>
          </w:rPrChange>
        </w:rPr>
        <w:t>Go to suggest a project</w:t>
      </w:r>
    </w:p>
    <w:p w14:paraId="4E297DFC" w14:textId="77777777" w:rsidR="00471314" w:rsidRPr="007D1D4C" w:rsidRDefault="001501AE">
      <w:pPr>
        <w:spacing w:after="200" w:line="240" w:lineRule="auto"/>
        <w:jc w:val="both"/>
        <w:rPr>
          <w:rFonts w:ascii="Times New Roman" w:hAnsi="Times New Roman" w:cs="Times New Roman"/>
          <w:sz w:val="28"/>
          <w:szCs w:val="28"/>
          <w:rPrChange w:id="568" w:author="Microsoft Office User" w:date="2021-11-05T18:30:00Z">
            <w:rPr>
              <w:sz w:val="28"/>
              <w:szCs w:val="28"/>
            </w:rPr>
          </w:rPrChange>
        </w:rPr>
        <w:pPrChange w:id="569" w:author="Microsoft Office User" w:date="2021-11-05T18:29:00Z">
          <w:pPr>
            <w:spacing w:after="200"/>
            <w:jc w:val="both"/>
          </w:pPr>
        </w:pPrChange>
      </w:pPr>
      <w:r w:rsidRPr="007D1D4C">
        <w:rPr>
          <w:rFonts w:ascii="Times New Roman" w:hAnsi="Times New Roman" w:cs="Times New Roman"/>
          <w:sz w:val="28"/>
          <w:szCs w:val="28"/>
          <w:rPrChange w:id="570" w:author="Microsoft Office User" w:date="2021-11-05T18:30:00Z">
            <w:rPr>
              <w:sz w:val="28"/>
              <w:szCs w:val="28"/>
            </w:rPr>
          </w:rPrChange>
        </w:rPr>
        <w:t>If you have an idea and want to suggest it for a project, just click on “suggest research/competition projects “and complete the form. You can find it in your Dashboard.</w:t>
      </w:r>
    </w:p>
    <w:p w14:paraId="28D3111A" w14:textId="77777777" w:rsidR="00471314" w:rsidRPr="007D1D4C" w:rsidRDefault="001501AE">
      <w:pPr>
        <w:spacing w:line="240" w:lineRule="auto"/>
        <w:jc w:val="center"/>
        <w:rPr>
          <w:rFonts w:ascii="Times New Roman" w:hAnsi="Times New Roman" w:cs="Times New Roman"/>
          <w:rPrChange w:id="571" w:author="Microsoft Office User" w:date="2021-11-05T18:30:00Z">
            <w:rPr/>
          </w:rPrChange>
        </w:rPr>
        <w:pPrChange w:id="572" w:author="Microsoft Office User" w:date="2021-11-05T18:29:00Z">
          <w:pPr>
            <w:jc w:val="center"/>
          </w:pPr>
        </w:pPrChange>
      </w:pPr>
      <w:bookmarkStart w:id="573" w:name="_2xcytpi" w:colFirst="0" w:colLast="0"/>
      <w:bookmarkEnd w:id="573"/>
      <w:r w:rsidRPr="007D1D4C">
        <w:rPr>
          <w:rFonts w:ascii="Times New Roman" w:hAnsi="Times New Roman" w:cs="Times New Roman"/>
          <w:noProof/>
          <w:lang w:val="en-US" w:eastAsia="en-US"/>
          <w:rPrChange w:id="574" w:author="Microsoft Office User" w:date="2021-11-05T18:30:00Z">
            <w:rPr>
              <w:noProof/>
              <w:lang w:val="en-US" w:eastAsia="en-US"/>
            </w:rPr>
          </w:rPrChange>
        </w:rPr>
        <w:drawing>
          <wp:inline distT="114300" distB="114300" distL="114300" distR="114300" wp14:anchorId="54E64435" wp14:editId="20D38B3C">
            <wp:extent cx="5291138" cy="308019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291138" cy="3080198"/>
                    </a:xfrm>
                    <a:prstGeom prst="rect">
                      <a:avLst/>
                    </a:prstGeom>
                    <a:ln/>
                  </pic:spPr>
                </pic:pic>
              </a:graphicData>
            </a:graphic>
          </wp:inline>
        </w:drawing>
      </w:r>
    </w:p>
    <w:p w14:paraId="4443E325" w14:textId="77777777" w:rsidR="00471314" w:rsidRPr="007D1D4C" w:rsidRDefault="001501AE">
      <w:pPr>
        <w:pStyle w:val="Heading1"/>
        <w:numPr>
          <w:ilvl w:val="0"/>
          <w:numId w:val="4"/>
        </w:numPr>
        <w:spacing w:line="240" w:lineRule="auto"/>
        <w:jc w:val="both"/>
        <w:rPr>
          <w:rFonts w:ascii="Times New Roman" w:hAnsi="Times New Roman" w:cs="Times New Roman"/>
          <w:b/>
          <w:sz w:val="28"/>
          <w:szCs w:val="28"/>
          <w:rPrChange w:id="575" w:author="Microsoft Office User" w:date="2021-11-05T18:30:00Z">
            <w:rPr>
              <w:b/>
              <w:sz w:val="28"/>
              <w:szCs w:val="28"/>
            </w:rPr>
          </w:rPrChange>
        </w:rPr>
        <w:pPrChange w:id="576" w:author="Microsoft Office User" w:date="2021-11-05T18:29:00Z">
          <w:pPr>
            <w:pStyle w:val="Heading1"/>
            <w:numPr>
              <w:numId w:val="4"/>
            </w:numPr>
            <w:ind w:left="720" w:hanging="360"/>
            <w:jc w:val="both"/>
          </w:pPr>
        </w:pPrChange>
      </w:pPr>
      <w:bookmarkStart w:id="577" w:name="_1ci93xb" w:colFirst="0" w:colLast="0"/>
      <w:bookmarkEnd w:id="577"/>
      <w:r w:rsidRPr="007D1D4C">
        <w:rPr>
          <w:rFonts w:ascii="Times New Roman" w:hAnsi="Times New Roman" w:cs="Times New Roman"/>
          <w:b/>
          <w:sz w:val="28"/>
          <w:szCs w:val="28"/>
          <w:rPrChange w:id="578" w:author="Microsoft Office User" w:date="2021-11-05T18:30:00Z">
            <w:rPr>
              <w:b/>
              <w:sz w:val="28"/>
              <w:szCs w:val="28"/>
            </w:rPr>
          </w:rPrChange>
        </w:rPr>
        <w:lastRenderedPageBreak/>
        <w:t>Fill the information</w:t>
      </w:r>
    </w:p>
    <w:p w14:paraId="7B6DCDF7" w14:textId="77777777" w:rsidR="00471314" w:rsidRPr="007D1D4C" w:rsidRDefault="001501AE">
      <w:pPr>
        <w:spacing w:line="240" w:lineRule="auto"/>
        <w:jc w:val="both"/>
        <w:rPr>
          <w:rFonts w:ascii="Times New Roman" w:hAnsi="Times New Roman" w:cs="Times New Roman"/>
          <w:sz w:val="28"/>
          <w:szCs w:val="28"/>
        </w:rPr>
        <w:pPrChange w:id="579" w:author="Microsoft Office User" w:date="2021-11-05T18:29:00Z">
          <w:pPr>
            <w:jc w:val="both"/>
          </w:pPr>
        </w:pPrChange>
      </w:pPr>
      <w:r w:rsidRPr="007D1D4C">
        <w:rPr>
          <w:rFonts w:ascii="Times New Roman" w:hAnsi="Times New Roman" w:cs="Times New Roman"/>
          <w:sz w:val="28"/>
          <w:szCs w:val="28"/>
          <w:rPrChange w:id="580" w:author="Microsoft Office User" w:date="2021-11-05T18:30:00Z">
            <w:rPr>
              <w:sz w:val="28"/>
              <w:szCs w:val="28"/>
            </w:rPr>
          </w:rPrChange>
        </w:rPr>
        <w:t>By clicking on Suggest a new project, you will enter the following page as shown below and you must fill in the required information. These are explained in the next sections.</w:t>
      </w:r>
    </w:p>
    <w:p w14:paraId="78F9281E" w14:textId="77777777" w:rsidR="009C2C37" w:rsidRPr="007D1D4C" w:rsidRDefault="009C2C37" w:rsidP="009C2C37">
      <w:pPr>
        <w:spacing w:line="240" w:lineRule="auto"/>
        <w:jc w:val="both"/>
        <w:rPr>
          <w:rFonts w:ascii="Times New Roman" w:hAnsi="Times New Roman" w:cs="Times New Roman"/>
          <w:sz w:val="28"/>
          <w:szCs w:val="28"/>
          <w:rPrChange w:id="581" w:author="Microsoft Office User" w:date="2021-11-05T18:30:00Z">
            <w:rPr>
              <w:sz w:val="28"/>
              <w:szCs w:val="28"/>
            </w:rPr>
          </w:rPrChange>
        </w:rPr>
      </w:pPr>
    </w:p>
    <w:p w14:paraId="3E838088" w14:textId="77777777" w:rsidR="00471314" w:rsidRPr="007D1D4C" w:rsidRDefault="001501AE">
      <w:pPr>
        <w:spacing w:line="240" w:lineRule="auto"/>
        <w:jc w:val="both"/>
        <w:rPr>
          <w:rFonts w:ascii="Times New Roman" w:hAnsi="Times New Roman" w:cs="Times New Roman"/>
          <w:sz w:val="28"/>
          <w:szCs w:val="28"/>
          <w:rPrChange w:id="582" w:author="Microsoft Office User" w:date="2021-11-05T18:30:00Z">
            <w:rPr>
              <w:sz w:val="28"/>
              <w:szCs w:val="28"/>
            </w:rPr>
          </w:rPrChange>
        </w:rPr>
        <w:pPrChange w:id="583" w:author="Microsoft Office User" w:date="2021-11-05T18:29:00Z">
          <w:pPr>
            <w:jc w:val="both"/>
          </w:pPr>
        </w:pPrChange>
      </w:pPr>
      <w:r w:rsidRPr="007D1D4C">
        <w:rPr>
          <w:rFonts w:ascii="Times New Roman" w:hAnsi="Times New Roman" w:cs="Times New Roman"/>
          <w:noProof/>
          <w:sz w:val="28"/>
          <w:szCs w:val="28"/>
          <w:lang w:val="en-US" w:eastAsia="en-US"/>
          <w:rPrChange w:id="584" w:author="Microsoft Office User" w:date="2021-11-05T18:30:00Z">
            <w:rPr>
              <w:noProof/>
              <w:sz w:val="28"/>
              <w:szCs w:val="28"/>
              <w:lang w:val="en-US" w:eastAsia="en-US"/>
            </w:rPr>
          </w:rPrChange>
        </w:rPr>
        <w:drawing>
          <wp:inline distT="114300" distB="114300" distL="114300" distR="114300" wp14:anchorId="6E913870" wp14:editId="542F1101">
            <wp:extent cx="5943600" cy="50292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t="1811" b="2536"/>
                    <a:stretch>
                      <a:fillRect/>
                    </a:stretch>
                  </pic:blipFill>
                  <pic:spPr>
                    <a:xfrm>
                      <a:off x="0" y="0"/>
                      <a:ext cx="5943600" cy="5029200"/>
                    </a:xfrm>
                    <a:prstGeom prst="rect">
                      <a:avLst/>
                    </a:prstGeom>
                    <a:ln/>
                  </pic:spPr>
                </pic:pic>
              </a:graphicData>
            </a:graphic>
          </wp:inline>
        </w:drawing>
      </w:r>
    </w:p>
    <w:p w14:paraId="55E6A85D" w14:textId="77777777" w:rsidR="00471314" w:rsidRPr="007D1D4C" w:rsidRDefault="00471314">
      <w:pPr>
        <w:spacing w:line="240" w:lineRule="auto"/>
        <w:jc w:val="both"/>
        <w:rPr>
          <w:rFonts w:ascii="Times New Roman" w:hAnsi="Times New Roman" w:cs="Times New Roman"/>
          <w:sz w:val="28"/>
          <w:szCs w:val="28"/>
          <w:rPrChange w:id="585" w:author="Microsoft Office User" w:date="2021-11-05T18:30:00Z">
            <w:rPr>
              <w:sz w:val="28"/>
              <w:szCs w:val="28"/>
            </w:rPr>
          </w:rPrChange>
        </w:rPr>
        <w:pPrChange w:id="586" w:author="Microsoft Office User" w:date="2021-11-05T18:29:00Z">
          <w:pPr>
            <w:jc w:val="both"/>
          </w:pPr>
        </w:pPrChange>
      </w:pPr>
    </w:p>
    <w:p w14:paraId="0CD5D227" w14:textId="77777777" w:rsidR="00471314" w:rsidRPr="007D1D4C" w:rsidRDefault="00471314">
      <w:pPr>
        <w:spacing w:line="240" w:lineRule="auto"/>
        <w:jc w:val="both"/>
        <w:rPr>
          <w:rFonts w:ascii="Times New Roman" w:hAnsi="Times New Roman" w:cs="Times New Roman"/>
          <w:sz w:val="28"/>
          <w:szCs w:val="28"/>
          <w:rPrChange w:id="587" w:author="Microsoft Office User" w:date="2021-11-05T18:30:00Z">
            <w:rPr>
              <w:sz w:val="28"/>
              <w:szCs w:val="28"/>
            </w:rPr>
          </w:rPrChange>
        </w:rPr>
        <w:pPrChange w:id="588" w:author="Microsoft Office User" w:date="2021-11-05T18:29:00Z">
          <w:pPr>
            <w:jc w:val="both"/>
          </w:pPr>
        </w:pPrChange>
      </w:pPr>
    </w:p>
    <w:p w14:paraId="01EBD7E5" w14:textId="77777777" w:rsidR="00471314" w:rsidRPr="007D1D4C" w:rsidRDefault="00471314">
      <w:pPr>
        <w:spacing w:line="240" w:lineRule="auto"/>
        <w:jc w:val="both"/>
        <w:rPr>
          <w:rFonts w:ascii="Times New Roman" w:hAnsi="Times New Roman" w:cs="Times New Roman"/>
          <w:sz w:val="28"/>
          <w:szCs w:val="28"/>
          <w:rPrChange w:id="589" w:author="Microsoft Office User" w:date="2021-11-05T18:30:00Z">
            <w:rPr>
              <w:sz w:val="28"/>
              <w:szCs w:val="28"/>
            </w:rPr>
          </w:rPrChange>
        </w:rPr>
        <w:pPrChange w:id="590" w:author="Microsoft Office User" w:date="2021-11-05T18:29:00Z">
          <w:pPr>
            <w:jc w:val="both"/>
          </w:pPr>
        </w:pPrChange>
      </w:pPr>
    </w:p>
    <w:p w14:paraId="4FC628BC" w14:textId="77777777" w:rsidR="00471314" w:rsidRPr="007D1D4C" w:rsidRDefault="00471314">
      <w:pPr>
        <w:spacing w:line="240" w:lineRule="auto"/>
        <w:jc w:val="both"/>
        <w:rPr>
          <w:rFonts w:ascii="Times New Roman" w:hAnsi="Times New Roman" w:cs="Times New Roman"/>
          <w:sz w:val="28"/>
          <w:szCs w:val="28"/>
          <w:rPrChange w:id="591" w:author="Microsoft Office User" w:date="2021-11-05T18:30:00Z">
            <w:rPr>
              <w:sz w:val="28"/>
              <w:szCs w:val="28"/>
            </w:rPr>
          </w:rPrChange>
        </w:rPr>
        <w:pPrChange w:id="592" w:author="Microsoft Office User" w:date="2021-11-05T18:29:00Z">
          <w:pPr>
            <w:jc w:val="both"/>
          </w:pPr>
        </w:pPrChange>
      </w:pPr>
    </w:p>
    <w:p w14:paraId="00158527" w14:textId="77777777" w:rsidR="00471314" w:rsidRPr="007D1D4C" w:rsidRDefault="00471314">
      <w:pPr>
        <w:spacing w:line="240" w:lineRule="auto"/>
        <w:jc w:val="both"/>
        <w:rPr>
          <w:rFonts w:ascii="Times New Roman" w:hAnsi="Times New Roman" w:cs="Times New Roman"/>
          <w:sz w:val="28"/>
          <w:szCs w:val="28"/>
          <w:rPrChange w:id="593" w:author="Microsoft Office User" w:date="2021-11-05T18:30:00Z">
            <w:rPr>
              <w:sz w:val="28"/>
              <w:szCs w:val="28"/>
            </w:rPr>
          </w:rPrChange>
        </w:rPr>
        <w:pPrChange w:id="594" w:author="Microsoft Office User" w:date="2021-11-05T18:29:00Z">
          <w:pPr>
            <w:jc w:val="both"/>
          </w:pPr>
        </w:pPrChange>
      </w:pPr>
    </w:p>
    <w:p w14:paraId="54A1CCE8" w14:textId="77777777" w:rsidR="00471314" w:rsidRPr="007D1D4C" w:rsidRDefault="00471314" w:rsidP="009C2C37">
      <w:pPr>
        <w:spacing w:line="240" w:lineRule="auto"/>
        <w:jc w:val="both"/>
        <w:rPr>
          <w:rFonts w:ascii="Times New Roman" w:hAnsi="Times New Roman" w:cs="Times New Roman"/>
          <w:sz w:val="28"/>
          <w:szCs w:val="28"/>
        </w:rPr>
      </w:pPr>
    </w:p>
    <w:p w14:paraId="0985121E" w14:textId="77777777" w:rsidR="009C2C37" w:rsidRPr="007D1D4C" w:rsidRDefault="009C2C37" w:rsidP="009C2C37">
      <w:pPr>
        <w:spacing w:line="240" w:lineRule="auto"/>
        <w:jc w:val="both"/>
        <w:rPr>
          <w:rFonts w:ascii="Times New Roman" w:hAnsi="Times New Roman" w:cs="Times New Roman"/>
          <w:sz w:val="28"/>
          <w:szCs w:val="28"/>
        </w:rPr>
      </w:pPr>
    </w:p>
    <w:p w14:paraId="471F90B2" w14:textId="77777777" w:rsidR="009C2C37" w:rsidRPr="007D1D4C" w:rsidRDefault="009C2C37">
      <w:pPr>
        <w:spacing w:line="240" w:lineRule="auto"/>
        <w:jc w:val="both"/>
        <w:rPr>
          <w:rFonts w:ascii="Times New Roman" w:hAnsi="Times New Roman" w:cs="Times New Roman"/>
          <w:sz w:val="28"/>
          <w:szCs w:val="28"/>
          <w:rPrChange w:id="595" w:author="Microsoft Office User" w:date="2021-11-05T18:30:00Z">
            <w:rPr>
              <w:sz w:val="28"/>
              <w:szCs w:val="28"/>
            </w:rPr>
          </w:rPrChange>
        </w:rPr>
        <w:pPrChange w:id="596" w:author="Microsoft Office User" w:date="2021-11-05T18:29:00Z">
          <w:pPr>
            <w:jc w:val="both"/>
          </w:pPr>
        </w:pPrChange>
      </w:pPr>
    </w:p>
    <w:p w14:paraId="5E3ED2C6" w14:textId="77777777" w:rsidR="00471314" w:rsidRPr="007D1D4C" w:rsidRDefault="00471314">
      <w:pPr>
        <w:spacing w:line="240" w:lineRule="auto"/>
        <w:jc w:val="both"/>
        <w:rPr>
          <w:rFonts w:ascii="Times New Roman" w:hAnsi="Times New Roman" w:cs="Times New Roman"/>
          <w:sz w:val="28"/>
          <w:szCs w:val="28"/>
          <w:rPrChange w:id="597" w:author="Microsoft Office User" w:date="2021-11-05T18:30:00Z">
            <w:rPr>
              <w:sz w:val="28"/>
              <w:szCs w:val="28"/>
            </w:rPr>
          </w:rPrChange>
        </w:rPr>
        <w:pPrChange w:id="598" w:author="Microsoft Office User" w:date="2021-11-05T18:29:00Z">
          <w:pPr>
            <w:jc w:val="both"/>
          </w:pPr>
        </w:pPrChange>
      </w:pPr>
    </w:p>
    <w:p w14:paraId="2B28CC06" w14:textId="77777777" w:rsidR="00471314" w:rsidRPr="007D1D4C" w:rsidRDefault="001501AE">
      <w:pPr>
        <w:spacing w:after="200" w:line="240" w:lineRule="auto"/>
        <w:jc w:val="both"/>
        <w:rPr>
          <w:rFonts w:ascii="Times New Roman" w:hAnsi="Times New Roman" w:cs="Times New Roman"/>
          <w:sz w:val="28"/>
          <w:szCs w:val="28"/>
          <w:rPrChange w:id="599" w:author="Microsoft Office User" w:date="2021-11-05T18:30:00Z">
            <w:rPr>
              <w:sz w:val="28"/>
              <w:szCs w:val="28"/>
            </w:rPr>
          </w:rPrChange>
        </w:rPr>
        <w:pPrChange w:id="600" w:author="Microsoft Office User" w:date="2021-11-05T18:29:00Z">
          <w:pPr>
            <w:spacing w:after="200"/>
            <w:jc w:val="both"/>
          </w:pPr>
        </w:pPrChange>
      </w:pPr>
      <w:r w:rsidRPr="007D1D4C">
        <w:rPr>
          <w:rFonts w:ascii="Times New Roman" w:hAnsi="Times New Roman" w:cs="Times New Roman"/>
          <w:sz w:val="28"/>
          <w:szCs w:val="28"/>
          <w:rPrChange w:id="601" w:author="Microsoft Office User" w:date="2021-11-05T18:30:00Z">
            <w:rPr>
              <w:sz w:val="28"/>
              <w:szCs w:val="28"/>
            </w:rPr>
          </w:rPrChange>
        </w:rPr>
        <w:lastRenderedPageBreak/>
        <w:t>If you want to play the role of a Main Supervisor in your project, you must check the option and send a proposal for the project. After you select the Supervisor option, in addition to the “Description”, two other sections, “Project Equipment” and “Project Requirements”, will be added, which you should also write about.</w:t>
      </w:r>
    </w:p>
    <w:p w14:paraId="5727D0B4" w14:textId="77777777" w:rsidR="00471314" w:rsidRPr="007D1D4C" w:rsidRDefault="001501AE">
      <w:pPr>
        <w:spacing w:line="240" w:lineRule="auto"/>
        <w:jc w:val="center"/>
        <w:rPr>
          <w:rFonts w:ascii="Times New Roman" w:hAnsi="Times New Roman" w:cs="Times New Roman"/>
          <w:sz w:val="28"/>
          <w:szCs w:val="28"/>
        </w:rPr>
        <w:pPrChange w:id="602" w:author="Microsoft Office User" w:date="2021-11-05T18:29:00Z">
          <w:pPr>
            <w:jc w:val="both"/>
          </w:pPr>
        </w:pPrChange>
      </w:pPr>
      <w:r w:rsidRPr="007D1D4C">
        <w:rPr>
          <w:rFonts w:ascii="Times New Roman" w:hAnsi="Times New Roman" w:cs="Times New Roman"/>
          <w:noProof/>
          <w:sz w:val="28"/>
          <w:szCs w:val="28"/>
          <w:lang w:val="en-US" w:eastAsia="en-US"/>
          <w:rPrChange w:id="603" w:author="Microsoft Office User" w:date="2021-11-05T18:30:00Z">
            <w:rPr>
              <w:noProof/>
              <w:sz w:val="28"/>
              <w:szCs w:val="28"/>
              <w:lang w:val="en-US" w:eastAsia="en-US"/>
            </w:rPr>
          </w:rPrChange>
        </w:rPr>
        <w:drawing>
          <wp:inline distT="114300" distB="114300" distL="114300" distR="114300" wp14:anchorId="2CAC37FE" wp14:editId="65ECE2F0">
            <wp:extent cx="5943600" cy="54483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5448300"/>
                    </a:xfrm>
                    <a:prstGeom prst="rect">
                      <a:avLst/>
                    </a:prstGeom>
                    <a:ln/>
                  </pic:spPr>
                </pic:pic>
              </a:graphicData>
            </a:graphic>
          </wp:inline>
        </w:drawing>
      </w:r>
    </w:p>
    <w:p w14:paraId="20FEDC93" w14:textId="77777777" w:rsidR="009C2C37" w:rsidRPr="007D1D4C" w:rsidRDefault="009C2C37" w:rsidP="009C2C37">
      <w:pPr>
        <w:spacing w:line="240" w:lineRule="auto"/>
        <w:jc w:val="center"/>
        <w:rPr>
          <w:rFonts w:ascii="Times New Roman" w:hAnsi="Times New Roman" w:cs="Times New Roman"/>
          <w:sz w:val="28"/>
          <w:szCs w:val="28"/>
        </w:rPr>
      </w:pPr>
    </w:p>
    <w:p w14:paraId="763494B1" w14:textId="77777777" w:rsidR="009C2C37" w:rsidRPr="007D1D4C" w:rsidRDefault="009C2C37" w:rsidP="009C2C37">
      <w:pPr>
        <w:spacing w:line="240" w:lineRule="auto"/>
        <w:jc w:val="center"/>
        <w:rPr>
          <w:rFonts w:ascii="Times New Roman" w:hAnsi="Times New Roman" w:cs="Times New Roman"/>
          <w:sz w:val="28"/>
          <w:szCs w:val="28"/>
        </w:rPr>
      </w:pPr>
    </w:p>
    <w:p w14:paraId="5A3939A5" w14:textId="77777777" w:rsidR="009C2C37" w:rsidRPr="007D1D4C" w:rsidRDefault="009C2C37" w:rsidP="009C2C37">
      <w:pPr>
        <w:spacing w:line="240" w:lineRule="auto"/>
        <w:jc w:val="center"/>
        <w:rPr>
          <w:rFonts w:ascii="Times New Roman" w:hAnsi="Times New Roman" w:cs="Times New Roman"/>
          <w:sz w:val="28"/>
          <w:szCs w:val="28"/>
        </w:rPr>
      </w:pPr>
    </w:p>
    <w:p w14:paraId="606545C8" w14:textId="77777777" w:rsidR="009C2C37" w:rsidRPr="007D1D4C" w:rsidRDefault="009C2C37" w:rsidP="009C2C37">
      <w:pPr>
        <w:spacing w:line="240" w:lineRule="auto"/>
        <w:jc w:val="center"/>
        <w:rPr>
          <w:rFonts w:ascii="Times New Roman" w:hAnsi="Times New Roman" w:cs="Times New Roman"/>
          <w:sz w:val="28"/>
          <w:szCs w:val="28"/>
          <w:rPrChange w:id="604" w:author="Microsoft Office User" w:date="2021-11-05T18:30:00Z">
            <w:rPr>
              <w:sz w:val="28"/>
              <w:szCs w:val="28"/>
            </w:rPr>
          </w:rPrChange>
        </w:rPr>
      </w:pPr>
    </w:p>
    <w:p w14:paraId="2D7E7105" w14:textId="77777777" w:rsidR="00471314" w:rsidRPr="007D1D4C" w:rsidRDefault="00471314">
      <w:pPr>
        <w:spacing w:line="240" w:lineRule="auto"/>
        <w:jc w:val="both"/>
        <w:rPr>
          <w:rFonts w:ascii="Times New Roman" w:hAnsi="Times New Roman" w:cs="Times New Roman"/>
          <w:sz w:val="28"/>
          <w:szCs w:val="28"/>
          <w:rPrChange w:id="605" w:author="Microsoft Office User" w:date="2021-11-05T18:30:00Z">
            <w:rPr>
              <w:sz w:val="28"/>
              <w:szCs w:val="28"/>
            </w:rPr>
          </w:rPrChange>
        </w:rPr>
        <w:pPrChange w:id="606" w:author="Microsoft Office User" w:date="2021-11-05T18:29:00Z">
          <w:pPr>
            <w:jc w:val="both"/>
          </w:pPr>
        </w:pPrChange>
      </w:pPr>
    </w:p>
    <w:p w14:paraId="66C2884F" w14:textId="77777777" w:rsidR="00471314" w:rsidRPr="007D1D4C" w:rsidRDefault="00471314">
      <w:pPr>
        <w:spacing w:line="240" w:lineRule="auto"/>
        <w:jc w:val="both"/>
        <w:rPr>
          <w:rFonts w:ascii="Times New Roman" w:hAnsi="Times New Roman" w:cs="Times New Roman"/>
          <w:sz w:val="28"/>
          <w:szCs w:val="28"/>
          <w:rPrChange w:id="607" w:author="Microsoft Office User" w:date="2021-11-05T18:30:00Z">
            <w:rPr>
              <w:sz w:val="28"/>
              <w:szCs w:val="28"/>
            </w:rPr>
          </w:rPrChange>
        </w:rPr>
        <w:pPrChange w:id="608" w:author="Microsoft Office User" w:date="2021-11-05T18:29:00Z">
          <w:pPr>
            <w:jc w:val="both"/>
          </w:pPr>
        </w:pPrChange>
      </w:pPr>
    </w:p>
    <w:p w14:paraId="4FF42114" w14:textId="77777777" w:rsidR="00471314" w:rsidRPr="007D1D4C" w:rsidRDefault="001501AE">
      <w:pPr>
        <w:pStyle w:val="Heading1"/>
        <w:numPr>
          <w:ilvl w:val="0"/>
          <w:numId w:val="4"/>
        </w:numPr>
        <w:spacing w:before="0" w:line="240" w:lineRule="auto"/>
        <w:jc w:val="both"/>
        <w:rPr>
          <w:rFonts w:ascii="Times New Roman" w:hAnsi="Times New Roman" w:cs="Times New Roman"/>
          <w:b/>
          <w:sz w:val="28"/>
          <w:szCs w:val="28"/>
          <w:rPrChange w:id="609" w:author="Microsoft Office User" w:date="2021-11-05T18:30:00Z">
            <w:rPr>
              <w:b/>
              <w:sz w:val="28"/>
              <w:szCs w:val="28"/>
            </w:rPr>
          </w:rPrChange>
        </w:rPr>
        <w:pPrChange w:id="610" w:author="Microsoft Office User" w:date="2021-11-05T18:29:00Z">
          <w:pPr>
            <w:pStyle w:val="Heading1"/>
            <w:numPr>
              <w:numId w:val="4"/>
            </w:numPr>
            <w:spacing w:before="0"/>
            <w:ind w:left="720" w:hanging="360"/>
            <w:jc w:val="both"/>
          </w:pPr>
        </w:pPrChange>
      </w:pPr>
      <w:bookmarkStart w:id="611" w:name="_3whwml4" w:colFirst="0" w:colLast="0"/>
      <w:bookmarkEnd w:id="611"/>
      <w:r w:rsidRPr="007D1D4C">
        <w:rPr>
          <w:rFonts w:ascii="Times New Roman" w:hAnsi="Times New Roman" w:cs="Times New Roman"/>
          <w:b/>
          <w:sz w:val="28"/>
          <w:szCs w:val="28"/>
          <w:rPrChange w:id="612" w:author="Microsoft Office User" w:date="2021-11-05T18:30:00Z">
            <w:rPr>
              <w:b/>
              <w:sz w:val="28"/>
              <w:szCs w:val="28"/>
            </w:rPr>
          </w:rPrChange>
        </w:rPr>
        <w:lastRenderedPageBreak/>
        <w:t>Increase in your credit if the project is funded</w:t>
      </w:r>
    </w:p>
    <w:p w14:paraId="63A5E90F" w14:textId="77777777" w:rsidR="00471314" w:rsidRPr="007D1D4C" w:rsidRDefault="001501AE">
      <w:pPr>
        <w:spacing w:before="200" w:line="240" w:lineRule="auto"/>
        <w:jc w:val="both"/>
        <w:rPr>
          <w:rFonts w:ascii="Times New Roman" w:hAnsi="Times New Roman" w:cs="Times New Roman"/>
          <w:sz w:val="28"/>
          <w:szCs w:val="28"/>
          <w:rPrChange w:id="613" w:author="Microsoft Office User" w:date="2021-11-05T18:30:00Z">
            <w:rPr>
              <w:sz w:val="28"/>
              <w:szCs w:val="28"/>
            </w:rPr>
          </w:rPrChange>
        </w:rPr>
        <w:pPrChange w:id="614" w:author="Microsoft Office User" w:date="2021-11-05T18:29:00Z">
          <w:pPr>
            <w:spacing w:before="200"/>
            <w:jc w:val="both"/>
          </w:pPr>
        </w:pPrChange>
      </w:pPr>
      <w:r w:rsidRPr="007D1D4C">
        <w:rPr>
          <w:rFonts w:ascii="Times New Roman" w:hAnsi="Times New Roman" w:cs="Times New Roman"/>
          <w:sz w:val="28"/>
          <w:szCs w:val="28"/>
          <w:rPrChange w:id="615" w:author="Microsoft Office User" w:date="2021-11-05T18:30:00Z">
            <w:rPr>
              <w:sz w:val="28"/>
              <w:szCs w:val="28"/>
            </w:rPr>
          </w:rPrChange>
        </w:rPr>
        <w:t>In the previous section, there is a section called Funded. If your project has being funded, you must check this box and enter amount of fund. We recommend the supervisors should first increase in the balance and then use this amount to fund the project.</w:t>
      </w:r>
    </w:p>
    <w:p w14:paraId="6EEADAC2" w14:textId="77777777" w:rsidR="00471314" w:rsidRPr="007D1D4C" w:rsidRDefault="001501AE" w:rsidP="007D1D4C">
      <w:pPr>
        <w:spacing w:before="200" w:line="240" w:lineRule="auto"/>
        <w:jc w:val="center"/>
        <w:rPr>
          <w:rFonts w:ascii="Times New Roman" w:hAnsi="Times New Roman" w:cs="Times New Roman"/>
          <w:sz w:val="28"/>
          <w:szCs w:val="28"/>
          <w:rPrChange w:id="616" w:author="Microsoft Office User" w:date="2021-11-05T18:30:00Z">
            <w:rPr>
              <w:sz w:val="28"/>
              <w:szCs w:val="28"/>
            </w:rPr>
          </w:rPrChange>
        </w:rPr>
        <w:pPrChange w:id="617" w:author="Microsoft Office User" w:date="2021-11-05T18:29:00Z">
          <w:pPr>
            <w:spacing w:before="200"/>
            <w:jc w:val="both"/>
          </w:pPr>
        </w:pPrChange>
      </w:pPr>
      <w:r w:rsidRPr="007D1D4C">
        <w:rPr>
          <w:rFonts w:ascii="Times New Roman" w:hAnsi="Times New Roman" w:cs="Times New Roman"/>
          <w:noProof/>
          <w:sz w:val="28"/>
          <w:szCs w:val="28"/>
          <w:lang w:val="en-US" w:eastAsia="en-US"/>
          <w:rPrChange w:id="618" w:author="Microsoft Office User" w:date="2021-11-05T18:30:00Z">
            <w:rPr>
              <w:noProof/>
              <w:sz w:val="28"/>
              <w:szCs w:val="28"/>
              <w:lang w:val="en-US" w:eastAsia="en-US"/>
            </w:rPr>
          </w:rPrChange>
        </w:rPr>
        <w:drawing>
          <wp:inline distT="114300" distB="114300" distL="114300" distR="114300" wp14:anchorId="4BCAFEF5" wp14:editId="45A3DAD0">
            <wp:extent cx="5943600" cy="647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647700"/>
                    </a:xfrm>
                    <a:prstGeom prst="rect">
                      <a:avLst/>
                    </a:prstGeom>
                    <a:ln/>
                  </pic:spPr>
                </pic:pic>
              </a:graphicData>
            </a:graphic>
          </wp:inline>
        </w:drawing>
      </w:r>
    </w:p>
    <w:p w14:paraId="42D73D69" w14:textId="77777777" w:rsidR="00471314" w:rsidRPr="007D1D4C" w:rsidRDefault="001501AE">
      <w:pPr>
        <w:spacing w:before="200" w:line="240" w:lineRule="auto"/>
        <w:jc w:val="both"/>
        <w:rPr>
          <w:rFonts w:ascii="Times New Roman" w:hAnsi="Times New Roman" w:cs="Times New Roman"/>
          <w:sz w:val="28"/>
          <w:szCs w:val="28"/>
          <w:rPrChange w:id="619" w:author="Microsoft Office User" w:date="2021-11-05T18:30:00Z">
            <w:rPr>
              <w:sz w:val="28"/>
              <w:szCs w:val="28"/>
            </w:rPr>
          </w:rPrChange>
        </w:rPr>
        <w:pPrChange w:id="620" w:author="Microsoft Office User" w:date="2021-11-05T18:29:00Z">
          <w:pPr>
            <w:spacing w:before="200"/>
            <w:jc w:val="both"/>
          </w:pPr>
        </w:pPrChange>
      </w:pPr>
      <w:r w:rsidRPr="007D1D4C">
        <w:rPr>
          <w:rFonts w:ascii="Times New Roman" w:hAnsi="Times New Roman" w:cs="Times New Roman"/>
          <w:sz w:val="28"/>
          <w:szCs w:val="28"/>
          <w:rPrChange w:id="621" w:author="Microsoft Office User" w:date="2021-11-05T18:30:00Z">
            <w:rPr>
              <w:sz w:val="28"/>
              <w:szCs w:val="28"/>
            </w:rPr>
          </w:rPrChange>
        </w:rPr>
        <w:t>If the amount of your desired fund is less than your account balance, it will give you the following notification, which means that in order to submit the form, you must increase in your balance up to the amount of the fund. You can charge your account by going to checkout.</w:t>
      </w:r>
    </w:p>
    <w:p w14:paraId="33B27F8F" w14:textId="2832F781" w:rsidR="00471314" w:rsidRPr="007D1D4C" w:rsidRDefault="001501AE" w:rsidP="007D1D4C">
      <w:pPr>
        <w:spacing w:before="200" w:line="240" w:lineRule="auto"/>
        <w:jc w:val="center"/>
        <w:rPr>
          <w:rFonts w:ascii="Times New Roman" w:hAnsi="Times New Roman" w:cs="Times New Roman"/>
          <w:sz w:val="28"/>
          <w:szCs w:val="28"/>
          <w:rPrChange w:id="622" w:author="Microsoft Office User" w:date="2021-11-05T18:30:00Z">
            <w:rPr>
              <w:sz w:val="28"/>
              <w:szCs w:val="28"/>
            </w:rPr>
          </w:rPrChange>
        </w:rPr>
        <w:pPrChange w:id="623" w:author="Microsoft Office User" w:date="2021-11-05T18:29:00Z">
          <w:pPr>
            <w:spacing w:before="200"/>
            <w:jc w:val="both"/>
          </w:pPr>
        </w:pPrChange>
      </w:pPr>
      <w:r w:rsidRPr="007D1D4C">
        <w:rPr>
          <w:rFonts w:ascii="Times New Roman" w:hAnsi="Times New Roman" w:cs="Times New Roman"/>
          <w:noProof/>
          <w:sz w:val="28"/>
          <w:szCs w:val="28"/>
          <w:lang w:val="en-US" w:eastAsia="en-US"/>
          <w:rPrChange w:id="624" w:author="Microsoft Office User" w:date="2021-11-05T18:30:00Z">
            <w:rPr>
              <w:noProof/>
              <w:sz w:val="28"/>
              <w:szCs w:val="28"/>
              <w:lang w:val="en-US" w:eastAsia="en-US"/>
            </w:rPr>
          </w:rPrChange>
        </w:rPr>
        <w:drawing>
          <wp:inline distT="114300" distB="114300" distL="114300" distR="114300" wp14:anchorId="3A0E4749" wp14:editId="50D1A0AC">
            <wp:extent cx="5943600" cy="800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800100"/>
                    </a:xfrm>
                    <a:prstGeom prst="rect">
                      <a:avLst/>
                    </a:prstGeom>
                    <a:ln/>
                  </pic:spPr>
                </pic:pic>
              </a:graphicData>
            </a:graphic>
          </wp:inline>
        </w:drawing>
      </w:r>
    </w:p>
    <w:p w14:paraId="61D46CE2" w14:textId="3451D557" w:rsidR="00471314" w:rsidRPr="007D1D4C" w:rsidRDefault="007D1D4C" w:rsidP="007D1D4C">
      <w:pPr>
        <w:pStyle w:val="Heading1"/>
        <w:spacing w:line="240" w:lineRule="auto"/>
        <w:ind w:left="360"/>
        <w:jc w:val="both"/>
        <w:rPr>
          <w:rFonts w:ascii="Times New Roman" w:hAnsi="Times New Roman" w:cs="Times New Roman"/>
          <w:b/>
          <w:sz w:val="28"/>
          <w:szCs w:val="28"/>
          <w:rPrChange w:id="625" w:author="Microsoft Office User" w:date="2021-11-05T18:30:00Z">
            <w:rPr>
              <w:b/>
              <w:sz w:val="28"/>
              <w:szCs w:val="28"/>
            </w:rPr>
          </w:rPrChange>
        </w:rPr>
        <w:pPrChange w:id="626" w:author="Microsoft Office User" w:date="2021-11-05T18:29:00Z">
          <w:pPr>
            <w:pStyle w:val="Heading1"/>
            <w:numPr>
              <w:numId w:val="4"/>
            </w:numPr>
            <w:ind w:left="284" w:hanging="360"/>
            <w:jc w:val="both"/>
          </w:pPr>
        </w:pPrChange>
      </w:pPr>
      <w:bookmarkStart w:id="627" w:name="_2bn6wsx" w:colFirst="0" w:colLast="0"/>
      <w:bookmarkEnd w:id="627"/>
      <w:r>
        <w:rPr>
          <w:rFonts w:ascii="Times New Roman" w:hAnsi="Times New Roman" w:cs="Times New Roman"/>
          <w:b/>
          <w:sz w:val="28"/>
          <w:szCs w:val="28"/>
        </w:rPr>
        <w:t xml:space="preserve">d.  </w:t>
      </w:r>
      <w:commentRangeStart w:id="628"/>
      <w:r w:rsidR="001501AE" w:rsidRPr="007D1D4C">
        <w:rPr>
          <w:rFonts w:ascii="Times New Roman" w:hAnsi="Times New Roman" w:cs="Times New Roman"/>
          <w:b/>
          <w:sz w:val="28"/>
          <w:szCs w:val="28"/>
          <w:rPrChange w:id="629" w:author="Microsoft Office User" w:date="2021-11-05T18:30:00Z">
            <w:rPr>
              <w:b/>
              <w:sz w:val="28"/>
              <w:szCs w:val="28"/>
            </w:rPr>
          </w:rPrChange>
        </w:rPr>
        <w:t>Send an RFP, Proposal</w:t>
      </w:r>
      <w:commentRangeEnd w:id="628"/>
      <w:r w:rsidR="001501AE" w:rsidRPr="007D1D4C">
        <w:rPr>
          <w:rFonts w:ascii="Times New Roman" w:hAnsi="Times New Roman" w:cs="Times New Roman"/>
          <w:rPrChange w:id="630" w:author="Microsoft Office User" w:date="2021-11-05T18:30:00Z">
            <w:rPr/>
          </w:rPrChange>
        </w:rPr>
        <w:commentReference w:id="628"/>
      </w:r>
    </w:p>
    <w:p w14:paraId="2D62156F" w14:textId="77777777" w:rsidR="00471314" w:rsidRPr="007D1D4C" w:rsidRDefault="001501AE">
      <w:pPr>
        <w:spacing w:line="240" w:lineRule="auto"/>
        <w:jc w:val="both"/>
        <w:rPr>
          <w:rFonts w:ascii="Times New Roman" w:hAnsi="Times New Roman" w:cs="Times New Roman"/>
          <w:sz w:val="28"/>
          <w:szCs w:val="28"/>
          <w:rPrChange w:id="631" w:author="Microsoft Office User" w:date="2021-11-05T18:30:00Z">
            <w:rPr>
              <w:sz w:val="28"/>
              <w:szCs w:val="28"/>
            </w:rPr>
          </w:rPrChange>
        </w:rPr>
        <w:pPrChange w:id="632" w:author="Microsoft Office User" w:date="2021-11-05T18:29:00Z">
          <w:pPr>
            <w:jc w:val="both"/>
          </w:pPr>
        </w:pPrChange>
      </w:pPr>
      <w:r w:rsidRPr="007D1D4C">
        <w:rPr>
          <w:rFonts w:ascii="Times New Roman" w:hAnsi="Times New Roman" w:cs="Times New Roman"/>
          <w:sz w:val="28"/>
          <w:szCs w:val="28"/>
          <w:rPrChange w:id="633" w:author="Microsoft Office User" w:date="2021-11-05T18:30:00Z">
            <w:rPr>
              <w:sz w:val="28"/>
              <w:szCs w:val="28"/>
            </w:rPr>
          </w:rPrChange>
        </w:rPr>
        <w:t>For RFP, you must specify Description, Project  Requirements, and Project Equipment. Your file format should be PDF and you must upload in the following section:</w:t>
      </w:r>
    </w:p>
    <w:p w14:paraId="26DD1C6A" w14:textId="77777777" w:rsidR="00471314" w:rsidRPr="007D1D4C" w:rsidRDefault="00471314">
      <w:pPr>
        <w:spacing w:line="240" w:lineRule="auto"/>
        <w:jc w:val="both"/>
        <w:rPr>
          <w:rFonts w:ascii="Times New Roman" w:hAnsi="Times New Roman" w:cs="Times New Roman"/>
          <w:sz w:val="28"/>
          <w:szCs w:val="28"/>
          <w:rPrChange w:id="634" w:author="Microsoft Office User" w:date="2021-11-05T18:30:00Z">
            <w:rPr>
              <w:sz w:val="28"/>
              <w:szCs w:val="28"/>
            </w:rPr>
          </w:rPrChange>
        </w:rPr>
        <w:pPrChange w:id="635" w:author="Microsoft Office User" w:date="2021-11-05T18:29:00Z">
          <w:pPr>
            <w:jc w:val="both"/>
          </w:pPr>
        </w:pPrChange>
      </w:pPr>
    </w:p>
    <w:p w14:paraId="0B97E73A" w14:textId="77777777" w:rsidR="00471314" w:rsidRPr="007D1D4C" w:rsidRDefault="001501AE">
      <w:pPr>
        <w:spacing w:line="240" w:lineRule="auto"/>
        <w:jc w:val="center"/>
        <w:rPr>
          <w:rFonts w:ascii="Times New Roman" w:hAnsi="Times New Roman" w:cs="Times New Roman"/>
          <w:sz w:val="28"/>
          <w:szCs w:val="28"/>
          <w:rPrChange w:id="636" w:author="Microsoft Office User" w:date="2021-11-05T18:30:00Z">
            <w:rPr>
              <w:sz w:val="28"/>
              <w:szCs w:val="28"/>
            </w:rPr>
          </w:rPrChange>
        </w:rPr>
        <w:pPrChange w:id="637" w:author="Microsoft Office User" w:date="2021-11-06T14:32:00Z">
          <w:pPr>
            <w:jc w:val="center"/>
          </w:pPr>
        </w:pPrChange>
      </w:pPr>
      <w:r w:rsidRPr="007D1D4C">
        <w:rPr>
          <w:rFonts w:ascii="Times New Roman" w:hAnsi="Times New Roman" w:cs="Times New Roman"/>
          <w:noProof/>
          <w:sz w:val="28"/>
          <w:szCs w:val="28"/>
          <w:lang w:val="en-US" w:eastAsia="en-US"/>
          <w:rPrChange w:id="638" w:author="Microsoft Office User" w:date="2021-11-05T18:30:00Z">
            <w:rPr>
              <w:noProof/>
              <w:sz w:val="28"/>
              <w:szCs w:val="28"/>
              <w:lang w:val="en-US" w:eastAsia="en-US"/>
            </w:rPr>
          </w:rPrChange>
        </w:rPr>
        <w:drawing>
          <wp:inline distT="114300" distB="114300" distL="114300" distR="114300" wp14:anchorId="150DC892" wp14:editId="4CD43399">
            <wp:extent cx="1900238" cy="788247"/>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1900238" cy="788247"/>
                    </a:xfrm>
                    <a:prstGeom prst="rect">
                      <a:avLst/>
                    </a:prstGeom>
                    <a:ln/>
                  </pic:spPr>
                </pic:pic>
              </a:graphicData>
            </a:graphic>
          </wp:inline>
        </w:drawing>
      </w:r>
    </w:p>
    <w:p w14:paraId="5D8E51F1" w14:textId="77777777" w:rsidR="00471314" w:rsidRPr="007D1D4C" w:rsidRDefault="00471314">
      <w:pPr>
        <w:spacing w:line="240" w:lineRule="auto"/>
        <w:jc w:val="both"/>
        <w:rPr>
          <w:rFonts w:ascii="Times New Roman" w:hAnsi="Times New Roman" w:cs="Times New Roman"/>
          <w:sz w:val="28"/>
          <w:szCs w:val="28"/>
          <w:rPrChange w:id="639" w:author="Microsoft Office User" w:date="2021-11-05T18:30:00Z">
            <w:rPr>
              <w:sz w:val="28"/>
              <w:szCs w:val="28"/>
            </w:rPr>
          </w:rPrChange>
        </w:rPr>
        <w:pPrChange w:id="640" w:author="Microsoft Office User" w:date="2021-11-05T18:29:00Z">
          <w:pPr>
            <w:jc w:val="both"/>
          </w:pPr>
        </w:pPrChange>
      </w:pPr>
    </w:p>
    <w:p w14:paraId="37EA7B65" w14:textId="17450E04" w:rsidR="00471314" w:rsidRPr="007D1D4C" w:rsidRDefault="001501AE">
      <w:pPr>
        <w:spacing w:line="240" w:lineRule="auto"/>
        <w:jc w:val="both"/>
        <w:rPr>
          <w:rFonts w:ascii="Times New Roman" w:hAnsi="Times New Roman" w:cs="Times New Roman"/>
          <w:sz w:val="28"/>
          <w:szCs w:val="28"/>
          <w:rPrChange w:id="641" w:author="Microsoft Office User" w:date="2021-11-05T18:30:00Z">
            <w:rPr>
              <w:sz w:val="28"/>
              <w:szCs w:val="28"/>
            </w:rPr>
          </w:rPrChange>
        </w:rPr>
        <w:pPrChange w:id="642" w:author="Microsoft Office User" w:date="2021-11-05T18:29:00Z">
          <w:pPr>
            <w:jc w:val="both"/>
          </w:pPr>
        </w:pPrChange>
      </w:pPr>
      <w:r w:rsidRPr="007D1D4C">
        <w:rPr>
          <w:rFonts w:ascii="Times New Roman" w:hAnsi="Times New Roman" w:cs="Times New Roman"/>
          <w:sz w:val="28"/>
          <w:szCs w:val="28"/>
          <w:rPrChange w:id="643" w:author="Microsoft Office User" w:date="2021-11-05T18:30:00Z">
            <w:rPr>
              <w:sz w:val="28"/>
              <w:szCs w:val="28"/>
            </w:rPr>
          </w:rPrChange>
        </w:rPr>
        <w:t xml:space="preserve">But if you want to be a </w:t>
      </w:r>
      <w:ins w:id="644" w:author="Microsoft Office User" w:date="2021-11-06T14:32:00Z">
        <w:r w:rsidR="00F111E4" w:rsidRPr="007D1D4C">
          <w:rPr>
            <w:rFonts w:ascii="Times New Roman" w:hAnsi="Times New Roman" w:cs="Times New Roman"/>
            <w:sz w:val="28"/>
            <w:szCs w:val="28"/>
          </w:rPr>
          <w:t>m</w:t>
        </w:r>
      </w:ins>
      <w:del w:id="645" w:author="Microsoft Office User" w:date="2021-11-06T14:32:00Z">
        <w:r w:rsidRPr="007D1D4C" w:rsidDel="00F111E4">
          <w:rPr>
            <w:rFonts w:ascii="Times New Roman" w:hAnsi="Times New Roman" w:cs="Times New Roman"/>
            <w:sz w:val="28"/>
            <w:szCs w:val="28"/>
            <w:rPrChange w:id="646" w:author="Microsoft Office User" w:date="2021-11-05T18:30:00Z">
              <w:rPr>
                <w:sz w:val="28"/>
                <w:szCs w:val="28"/>
              </w:rPr>
            </w:rPrChange>
          </w:rPr>
          <w:delText>M</w:delText>
        </w:r>
      </w:del>
      <w:r w:rsidRPr="007D1D4C">
        <w:rPr>
          <w:rFonts w:ascii="Times New Roman" w:hAnsi="Times New Roman" w:cs="Times New Roman"/>
          <w:sz w:val="28"/>
          <w:szCs w:val="28"/>
          <w:rPrChange w:id="647" w:author="Microsoft Office User" w:date="2021-11-05T18:30:00Z">
            <w:rPr>
              <w:sz w:val="28"/>
              <w:szCs w:val="28"/>
            </w:rPr>
          </w:rPrChange>
        </w:rPr>
        <w:t xml:space="preserve">ain </w:t>
      </w:r>
      <w:ins w:id="648" w:author="Microsoft Office User" w:date="2021-11-06T14:32:00Z">
        <w:r w:rsidR="00F111E4" w:rsidRPr="007D1D4C">
          <w:rPr>
            <w:rFonts w:ascii="Times New Roman" w:hAnsi="Times New Roman" w:cs="Times New Roman"/>
            <w:sz w:val="28"/>
            <w:szCs w:val="28"/>
          </w:rPr>
          <w:t>s</w:t>
        </w:r>
      </w:ins>
      <w:del w:id="649" w:author="Microsoft Office User" w:date="2021-11-06T14:32:00Z">
        <w:r w:rsidRPr="007D1D4C" w:rsidDel="00F111E4">
          <w:rPr>
            <w:rFonts w:ascii="Times New Roman" w:hAnsi="Times New Roman" w:cs="Times New Roman"/>
            <w:sz w:val="28"/>
            <w:szCs w:val="28"/>
            <w:rPrChange w:id="650" w:author="Microsoft Office User" w:date="2021-11-05T18:30:00Z">
              <w:rPr>
                <w:sz w:val="28"/>
                <w:szCs w:val="28"/>
              </w:rPr>
            </w:rPrChange>
          </w:rPr>
          <w:delText>S</w:delText>
        </w:r>
      </w:del>
      <w:r w:rsidRPr="007D1D4C">
        <w:rPr>
          <w:rFonts w:ascii="Times New Roman" w:hAnsi="Times New Roman" w:cs="Times New Roman"/>
          <w:sz w:val="28"/>
          <w:szCs w:val="28"/>
          <w:rPrChange w:id="651" w:author="Microsoft Office User" w:date="2021-11-05T18:30:00Z">
            <w:rPr>
              <w:sz w:val="28"/>
              <w:szCs w:val="28"/>
            </w:rPr>
          </w:rPrChange>
        </w:rPr>
        <w:t xml:space="preserve">upervisor of your project, </w:t>
      </w:r>
      <w:del w:id="652" w:author="mohammad reza" w:date="2021-11-04T00:09:00Z">
        <w:r w:rsidRPr="007D1D4C" w:rsidDel="004318A1">
          <w:rPr>
            <w:rFonts w:ascii="Times New Roman" w:hAnsi="Times New Roman" w:cs="Times New Roman"/>
            <w:sz w:val="28"/>
            <w:szCs w:val="28"/>
            <w:rPrChange w:id="653" w:author="Microsoft Office User" w:date="2021-11-05T18:30:00Z">
              <w:rPr>
                <w:sz w:val="28"/>
                <w:szCs w:val="28"/>
              </w:rPr>
            </w:rPrChange>
          </w:rPr>
          <w:delText xml:space="preserve">There </w:delText>
        </w:r>
      </w:del>
      <w:ins w:id="654" w:author="mohammad reza" w:date="2021-11-04T00:09:00Z">
        <w:r w:rsidR="004318A1" w:rsidRPr="007D1D4C">
          <w:rPr>
            <w:rFonts w:ascii="Times New Roman" w:hAnsi="Times New Roman" w:cs="Times New Roman"/>
            <w:sz w:val="28"/>
            <w:szCs w:val="28"/>
            <w:rPrChange w:id="655" w:author="Microsoft Office User" w:date="2021-11-05T18:30:00Z">
              <w:rPr>
                <w:sz w:val="28"/>
                <w:szCs w:val="28"/>
              </w:rPr>
            </w:rPrChange>
          </w:rPr>
          <w:t xml:space="preserve">there </w:t>
        </w:r>
      </w:ins>
      <w:r w:rsidRPr="007D1D4C">
        <w:rPr>
          <w:rFonts w:ascii="Times New Roman" w:hAnsi="Times New Roman" w:cs="Times New Roman"/>
          <w:sz w:val="28"/>
          <w:szCs w:val="28"/>
          <w:rPrChange w:id="656" w:author="Microsoft Office User" w:date="2021-11-05T18:30:00Z">
            <w:rPr>
              <w:sz w:val="28"/>
              <w:szCs w:val="28"/>
            </w:rPr>
          </w:rPrChange>
        </w:rPr>
        <w:t>is also a section about “Proposal File” in the form where you have to upload a proposal from the project you have defined.</w:t>
      </w:r>
    </w:p>
    <w:p w14:paraId="398C9A4C" w14:textId="58533D56" w:rsidR="00471314" w:rsidRPr="007D1D4C" w:rsidRDefault="001501AE">
      <w:pPr>
        <w:spacing w:after="200" w:line="240" w:lineRule="auto"/>
        <w:jc w:val="both"/>
        <w:rPr>
          <w:rFonts w:ascii="Times New Roman" w:hAnsi="Times New Roman" w:cs="Times New Roman"/>
          <w:sz w:val="28"/>
          <w:szCs w:val="28"/>
          <w:rPrChange w:id="657" w:author="Microsoft Office User" w:date="2021-11-05T18:30:00Z">
            <w:rPr>
              <w:sz w:val="28"/>
              <w:szCs w:val="28"/>
            </w:rPr>
          </w:rPrChange>
        </w:rPr>
        <w:pPrChange w:id="658" w:author="Microsoft Office User" w:date="2021-11-05T18:29:00Z">
          <w:pPr>
            <w:spacing w:after="200"/>
            <w:jc w:val="both"/>
          </w:pPr>
        </w:pPrChange>
      </w:pPr>
      <w:r w:rsidRPr="007D1D4C">
        <w:rPr>
          <w:rFonts w:ascii="Times New Roman" w:hAnsi="Times New Roman" w:cs="Times New Roman"/>
          <w:sz w:val="28"/>
          <w:szCs w:val="28"/>
          <w:rPrChange w:id="659" w:author="Microsoft Office User" w:date="2021-11-05T18:30:00Z">
            <w:rPr>
              <w:sz w:val="28"/>
              <w:szCs w:val="28"/>
            </w:rPr>
          </w:rPrChange>
        </w:rPr>
        <w:t xml:space="preserve">As mentioned in the form, </w:t>
      </w:r>
      <w:del w:id="660" w:author="mohammad reza" w:date="2021-11-04T00:12:00Z">
        <w:r w:rsidRPr="007D1D4C" w:rsidDel="000F75BF">
          <w:rPr>
            <w:rFonts w:ascii="Times New Roman" w:hAnsi="Times New Roman" w:cs="Times New Roman"/>
            <w:sz w:val="28"/>
            <w:szCs w:val="28"/>
            <w:rPrChange w:id="661" w:author="Microsoft Office User" w:date="2021-11-05T18:30:00Z">
              <w:rPr>
                <w:sz w:val="28"/>
                <w:szCs w:val="28"/>
              </w:rPr>
            </w:rPrChange>
          </w:rPr>
          <w:delText>the P</w:delText>
        </w:r>
      </w:del>
      <w:ins w:id="662" w:author="mohammad reza" w:date="2021-11-04T00:12:00Z">
        <w:r w:rsidR="000F75BF" w:rsidRPr="007D1D4C">
          <w:rPr>
            <w:rFonts w:ascii="Times New Roman" w:hAnsi="Times New Roman" w:cs="Times New Roman"/>
            <w:sz w:val="28"/>
            <w:szCs w:val="28"/>
            <w:rPrChange w:id="663" w:author="Microsoft Office User" w:date="2021-11-05T18:30:00Z">
              <w:rPr>
                <w:sz w:val="28"/>
                <w:szCs w:val="28"/>
              </w:rPr>
            </w:rPrChange>
          </w:rPr>
          <w:t>p</w:t>
        </w:r>
      </w:ins>
      <w:r w:rsidRPr="007D1D4C">
        <w:rPr>
          <w:rFonts w:ascii="Times New Roman" w:hAnsi="Times New Roman" w:cs="Times New Roman"/>
          <w:sz w:val="28"/>
          <w:szCs w:val="28"/>
          <w:rPrChange w:id="664" w:author="Microsoft Office User" w:date="2021-11-05T18:30:00Z">
            <w:rPr>
              <w:sz w:val="28"/>
              <w:szCs w:val="28"/>
            </w:rPr>
          </w:rPrChange>
        </w:rPr>
        <w:t xml:space="preserve">roposal file format should be </w:t>
      </w:r>
      <w:ins w:id="665" w:author="mohammad reza" w:date="2021-11-04T00:12:00Z">
        <w:r w:rsidR="000F75BF" w:rsidRPr="007D1D4C">
          <w:rPr>
            <w:rFonts w:ascii="Times New Roman" w:hAnsi="Times New Roman" w:cs="Times New Roman"/>
            <w:sz w:val="28"/>
            <w:szCs w:val="28"/>
            <w:rPrChange w:id="666" w:author="Microsoft Office User" w:date="2021-11-05T18:30:00Z">
              <w:rPr>
                <w:sz w:val="28"/>
                <w:szCs w:val="28"/>
              </w:rPr>
            </w:rPrChange>
          </w:rPr>
          <w:t xml:space="preserve">as a </w:t>
        </w:r>
      </w:ins>
      <w:r w:rsidRPr="007D1D4C">
        <w:rPr>
          <w:rFonts w:ascii="Times New Roman" w:hAnsi="Times New Roman" w:cs="Times New Roman"/>
          <w:sz w:val="28"/>
          <w:szCs w:val="28"/>
          <w:rPrChange w:id="667" w:author="Microsoft Office User" w:date="2021-11-05T18:30:00Z">
            <w:rPr>
              <w:sz w:val="28"/>
              <w:szCs w:val="28"/>
            </w:rPr>
          </w:rPrChange>
        </w:rPr>
        <w:t>PDF</w:t>
      </w:r>
      <w:ins w:id="668" w:author="mohammad reza" w:date="2021-11-04T00:12:00Z">
        <w:r w:rsidR="000F75BF" w:rsidRPr="007D1D4C">
          <w:rPr>
            <w:rFonts w:ascii="Times New Roman" w:hAnsi="Times New Roman" w:cs="Times New Roman"/>
            <w:sz w:val="28"/>
            <w:szCs w:val="28"/>
            <w:rPrChange w:id="669" w:author="Microsoft Office User" w:date="2021-11-05T18:30:00Z">
              <w:rPr>
                <w:sz w:val="28"/>
                <w:szCs w:val="28"/>
              </w:rPr>
            </w:rPrChange>
          </w:rPr>
          <w:t xml:space="preserve"> file</w:t>
        </w:r>
      </w:ins>
      <w:r w:rsidRPr="007D1D4C">
        <w:rPr>
          <w:rFonts w:ascii="Times New Roman" w:hAnsi="Times New Roman" w:cs="Times New Roman"/>
          <w:sz w:val="28"/>
          <w:szCs w:val="28"/>
          <w:rPrChange w:id="670" w:author="Microsoft Office User" w:date="2021-11-05T18:30:00Z">
            <w:rPr>
              <w:sz w:val="28"/>
              <w:szCs w:val="28"/>
            </w:rPr>
          </w:rPrChange>
        </w:rPr>
        <w:t xml:space="preserve">. </w:t>
      </w:r>
    </w:p>
    <w:p w14:paraId="62082FD2" w14:textId="77777777" w:rsidR="00471314" w:rsidRPr="007D1D4C" w:rsidRDefault="001501AE">
      <w:pPr>
        <w:spacing w:after="200" w:line="240" w:lineRule="auto"/>
        <w:jc w:val="center"/>
        <w:rPr>
          <w:rFonts w:ascii="Times New Roman" w:hAnsi="Times New Roman" w:cs="Times New Roman"/>
          <w:sz w:val="28"/>
          <w:szCs w:val="28"/>
          <w:rPrChange w:id="671" w:author="Microsoft Office User" w:date="2021-11-05T18:30:00Z">
            <w:rPr>
              <w:sz w:val="28"/>
              <w:szCs w:val="28"/>
            </w:rPr>
          </w:rPrChange>
        </w:rPr>
        <w:pPrChange w:id="672" w:author="Microsoft Office User" w:date="2021-11-06T14:32:00Z">
          <w:pPr>
            <w:spacing w:after="200"/>
            <w:jc w:val="center"/>
          </w:pPr>
        </w:pPrChange>
      </w:pPr>
      <w:r w:rsidRPr="007D1D4C">
        <w:rPr>
          <w:rFonts w:ascii="Times New Roman" w:hAnsi="Times New Roman" w:cs="Times New Roman"/>
          <w:noProof/>
          <w:sz w:val="28"/>
          <w:szCs w:val="28"/>
          <w:lang w:val="en-US" w:eastAsia="en-US"/>
          <w:rPrChange w:id="673" w:author="Microsoft Office User" w:date="2021-11-05T18:30:00Z">
            <w:rPr>
              <w:noProof/>
              <w:sz w:val="28"/>
              <w:szCs w:val="28"/>
              <w:lang w:val="en-US" w:eastAsia="en-US"/>
            </w:rPr>
          </w:rPrChange>
        </w:rPr>
        <w:drawing>
          <wp:inline distT="114300" distB="114300" distL="114300" distR="114300" wp14:anchorId="03CC5505" wp14:editId="50E64B86">
            <wp:extent cx="2956333" cy="900113"/>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956333" cy="900113"/>
                    </a:xfrm>
                    <a:prstGeom prst="rect">
                      <a:avLst/>
                    </a:prstGeom>
                    <a:ln/>
                  </pic:spPr>
                </pic:pic>
              </a:graphicData>
            </a:graphic>
          </wp:inline>
        </w:drawing>
      </w:r>
    </w:p>
    <w:p w14:paraId="6F1F7FCD" w14:textId="1506424C" w:rsidR="00471314" w:rsidRPr="007D1D4C" w:rsidRDefault="001501AE">
      <w:pPr>
        <w:spacing w:after="200" w:line="240" w:lineRule="auto"/>
        <w:jc w:val="both"/>
        <w:rPr>
          <w:rFonts w:ascii="Times New Roman" w:hAnsi="Times New Roman" w:cs="Times New Roman"/>
          <w:sz w:val="28"/>
          <w:szCs w:val="28"/>
          <w:rPrChange w:id="674" w:author="Microsoft Office User" w:date="2021-11-05T18:30:00Z">
            <w:rPr>
              <w:sz w:val="28"/>
              <w:szCs w:val="28"/>
            </w:rPr>
          </w:rPrChange>
        </w:rPr>
        <w:pPrChange w:id="675" w:author="Microsoft Office User" w:date="2021-11-05T18:29:00Z">
          <w:pPr>
            <w:spacing w:after="200"/>
            <w:jc w:val="both"/>
          </w:pPr>
        </w:pPrChange>
      </w:pPr>
      <w:r w:rsidRPr="007D1D4C">
        <w:rPr>
          <w:rFonts w:ascii="Times New Roman" w:hAnsi="Times New Roman" w:cs="Times New Roman"/>
          <w:sz w:val="28"/>
          <w:szCs w:val="28"/>
          <w:rPrChange w:id="676" w:author="Microsoft Office User" w:date="2021-11-05T18:30:00Z">
            <w:rPr>
              <w:sz w:val="28"/>
              <w:szCs w:val="28"/>
            </w:rPr>
          </w:rPrChange>
        </w:rPr>
        <w:lastRenderedPageBreak/>
        <w:t xml:space="preserve">Your proposal should be </w:t>
      </w:r>
      <w:del w:id="677" w:author="mohammad reza" w:date="2021-11-04T00:12:00Z">
        <w:r w:rsidRPr="007D1D4C" w:rsidDel="000F75BF">
          <w:rPr>
            <w:rFonts w:ascii="Times New Roman" w:hAnsi="Times New Roman" w:cs="Times New Roman"/>
            <w:sz w:val="28"/>
            <w:szCs w:val="28"/>
            <w:rPrChange w:id="678" w:author="Microsoft Office User" w:date="2021-11-05T18:30:00Z">
              <w:rPr>
                <w:sz w:val="28"/>
                <w:szCs w:val="28"/>
              </w:rPr>
            </w:rPrChange>
          </w:rPr>
          <w:delText xml:space="preserve">like </w:delText>
        </w:r>
      </w:del>
      <w:ins w:id="679" w:author="mohammad reza" w:date="2021-11-04T00:12:00Z">
        <w:r w:rsidR="000F75BF" w:rsidRPr="007D1D4C">
          <w:rPr>
            <w:rFonts w:ascii="Times New Roman" w:hAnsi="Times New Roman" w:cs="Times New Roman"/>
            <w:sz w:val="28"/>
            <w:szCs w:val="28"/>
            <w:rPrChange w:id="680" w:author="Microsoft Office User" w:date="2021-11-05T18:30:00Z">
              <w:rPr>
                <w:sz w:val="28"/>
                <w:szCs w:val="28"/>
              </w:rPr>
            </w:rPrChange>
          </w:rPr>
          <w:t xml:space="preserve">as </w:t>
        </w:r>
      </w:ins>
      <w:r w:rsidRPr="007D1D4C">
        <w:rPr>
          <w:rFonts w:ascii="Times New Roman" w:hAnsi="Times New Roman" w:cs="Times New Roman"/>
          <w:sz w:val="28"/>
          <w:szCs w:val="28"/>
          <w:rPrChange w:id="681" w:author="Microsoft Office User" w:date="2021-11-05T18:30:00Z">
            <w:rPr>
              <w:sz w:val="28"/>
              <w:szCs w:val="28"/>
            </w:rPr>
          </w:rPrChange>
        </w:rPr>
        <w:t>a PhD research proposal. Typically, your proposal should</w:t>
      </w:r>
      <w:ins w:id="682" w:author="mohammad reza" w:date="2021-11-04T00:12:00Z">
        <w:r w:rsidR="000F75BF" w:rsidRPr="007D1D4C">
          <w:rPr>
            <w:rFonts w:ascii="Times New Roman" w:hAnsi="Times New Roman" w:cs="Times New Roman"/>
            <w:sz w:val="28"/>
            <w:szCs w:val="28"/>
            <w:rPrChange w:id="683" w:author="Microsoft Office User" w:date="2021-11-05T18:30:00Z">
              <w:rPr>
                <w:sz w:val="28"/>
                <w:szCs w:val="28"/>
              </w:rPr>
            </w:rPrChange>
          </w:rPr>
          <w:t xml:space="preserve"> be</w:t>
        </w:r>
      </w:ins>
      <w:r w:rsidRPr="007D1D4C">
        <w:rPr>
          <w:rFonts w:ascii="Times New Roman" w:hAnsi="Times New Roman" w:cs="Times New Roman"/>
          <w:sz w:val="28"/>
          <w:szCs w:val="28"/>
          <w:rPrChange w:id="684" w:author="Microsoft Office User" w:date="2021-11-05T18:30:00Z">
            <w:rPr>
              <w:sz w:val="28"/>
              <w:szCs w:val="28"/>
            </w:rPr>
          </w:rPrChange>
        </w:rPr>
        <w:t xml:space="preserve"> include</w:t>
      </w:r>
      <w:ins w:id="685" w:author="mohammad reza" w:date="2021-11-04T00:12:00Z">
        <w:r w:rsidR="000F75BF" w:rsidRPr="007D1D4C">
          <w:rPr>
            <w:rFonts w:ascii="Times New Roman" w:hAnsi="Times New Roman" w:cs="Times New Roman"/>
            <w:sz w:val="28"/>
            <w:szCs w:val="28"/>
            <w:rPrChange w:id="686" w:author="Microsoft Office User" w:date="2021-11-05T18:30:00Z">
              <w:rPr>
                <w:sz w:val="28"/>
                <w:szCs w:val="28"/>
              </w:rPr>
            </w:rPrChange>
          </w:rPr>
          <w:t>d</w:t>
        </w:r>
      </w:ins>
      <w:r w:rsidRPr="007D1D4C">
        <w:rPr>
          <w:rFonts w:ascii="Times New Roman" w:hAnsi="Times New Roman" w:cs="Times New Roman"/>
          <w:sz w:val="28"/>
          <w:szCs w:val="28"/>
          <w:rPrChange w:id="687" w:author="Microsoft Office User" w:date="2021-11-05T18:30:00Z">
            <w:rPr>
              <w:sz w:val="28"/>
              <w:szCs w:val="28"/>
            </w:rPr>
          </w:rPrChange>
        </w:rPr>
        <w:t xml:space="preserve"> the </w:t>
      </w:r>
      <w:del w:id="688" w:author="mohammad reza" w:date="2021-11-04T00:13:00Z">
        <w:r w:rsidRPr="007D1D4C" w:rsidDel="000F75BF">
          <w:rPr>
            <w:rFonts w:ascii="Times New Roman" w:hAnsi="Times New Roman" w:cs="Times New Roman"/>
            <w:sz w:val="28"/>
            <w:szCs w:val="28"/>
            <w:rPrChange w:id="689" w:author="Microsoft Office User" w:date="2021-11-05T18:30:00Z">
              <w:rPr>
                <w:sz w:val="28"/>
                <w:szCs w:val="28"/>
              </w:rPr>
            </w:rPrChange>
          </w:rPr>
          <w:delText xml:space="preserve">following </w:delText>
        </w:r>
      </w:del>
      <w:ins w:id="690" w:author="mohammad reza" w:date="2021-11-04T00:13:00Z">
        <w:r w:rsidR="000F75BF" w:rsidRPr="007D1D4C">
          <w:rPr>
            <w:rFonts w:ascii="Times New Roman" w:hAnsi="Times New Roman" w:cs="Times New Roman"/>
            <w:sz w:val="28"/>
            <w:szCs w:val="28"/>
            <w:rPrChange w:id="691" w:author="Microsoft Office User" w:date="2021-11-05T18:30:00Z">
              <w:rPr>
                <w:sz w:val="28"/>
                <w:szCs w:val="28"/>
              </w:rPr>
            </w:rPrChange>
          </w:rPr>
          <w:t xml:space="preserve">below </w:t>
        </w:r>
      </w:ins>
      <w:r w:rsidRPr="007D1D4C">
        <w:rPr>
          <w:rFonts w:ascii="Times New Roman" w:hAnsi="Times New Roman" w:cs="Times New Roman"/>
          <w:sz w:val="28"/>
          <w:szCs w:val="28"/>
          <w:rPrChange w:id="692" w:author="Microsoft Office User" w:date="2021-11-05T18:30:00Z">
            <w:rPr>
              <w:sz w:val="28"/>
              <w:szCs w:val="28"/>
            </w:rPr>
          </w:rPrChange>
        </w:rPr>
        <w:t>information:</w:t>
      </w:r>
    </w:p>
    <w:p w14:paraId="2676C69F" w14:textId="77777777" w:rsidR="00471314" w:rsidRPr="007D1D4C" w:rsidRDefault="001501AE">
      <w:pPr>
        <w:numPr>
          <w:ilvl w:val="0"/>
          <w:numId w:val="2"/>
        </w:numPr>
        <w:spacing w:line="240" w:lineRule="auto"/>
        <w:jc w:val="both"/>
        <w:rPr>
          <w:rFonts w:ascii="Times New Roman" w:hAnsi="Times New Roman" w:cs="Times New Roman"/>
          <w:sz w:val="28"/>
          <w:szCs w:val="28"/>
          <w:rPrChange w:id="693" w:author="Microsoft Office User" w:date="2021-11-05T18:30:00Z">
            <w:rPr>
              <w:sz w:val="28"/>
              <w:szCs w:val="28"/>
            </w:rPr>
          </w:rPrChange>
        </w:rPr>
        <w:pPrChange w:id="694" w:author="Microsoft Office User" w:date="2021-11-05T18:29:00Z">
          <w:pPr>
            <w:numPr>
              <w:numId w:val="2"/>
            </w:numPr>
            <w:ind w:left="720" w:hanging="360"/>
            <w:jc w:val="both"/>
          </w:pPr>
        </w:pPrChange>
      </w:pPr>
      <w:r w:rsidRPr="007D1D4C">
        <w:rPr>
          <w:rFonts w:ascii="Times New Roman" w:hAnsi="Times New Roman" w:cs="Times New Roman"/>
          <w:sz w:val="28"/>
          <w:szCs w:val="28"/>
          <w:rPrChange w:id="695" w:author="Microsoft Office User" w:date="2021-11-05T18:30:00Z">
            <w:rPr>
              <w:sz w:val="28"/>
              <w:szCs w:val="28"/>
            </w:rPr>
          </w:rPrChange>
        </w:rPr>
        <w:t>Title</w:t>
      </w:r>
    </w:p>
    <w:p w14:paraId="35AE9203" w14:textId="77777777" w:rsidR="00471314" w:rsidRPr="007D1D4C" w:rsidRDefault="001501AE">
      <w:pPr>
        <w:numPr>
          <w:ilvl w:val="0"/>
          <w:numId w:val="2"/>
        </w:numPr>
        <w:spacing w:line="240" w:lineRule="auto"/>
        <w:jc w:val="both"/>
        <w:rPr>
          <w:rFonts w:ascii="Times New Roman" w:hAnsi="Times New Roman" w:cs="Times New Roman"/>
          <w:sz w:val="28"/>
          <w:szCs w:val="28"/>
          <w:rPrChange w:id="696" w:author="Microsoft Office User" w:date="2021-11-05T18:30:00Z">
            <w:rPr>
              <w:sz w:val="28"/>
              <w:szCs w:val="28"/>
            </w:rPr>
          </w:rPrChange>
        </w:rPr>
        <w:pPrChange w:id="697" w:author="Microsoft Office User" w:date="2021-11-05T18:29:00Z">
          <w:pPr>
            <w:numPr>
              <w:numId w:val="2"/>
            </w:numPr>
            <w:ind w:left="720" w:hanging="360"/>
            <w:jc w:val="both"/>
          </w:pPr>
        </w:pPrChange>
      </w:pPr>
      <w:r w:rsidRPr="007D1D4C">
        <w:rPr>
          <w:rFonts w:ascii="Times New Roman" w:hAnsi="Times New Roman" w:cs="Times New Roman"/>
          <w:color w:val="212529"/>
          <w:sz w:val="28"/>
          <w:szCs w:val="28"/>
          <w:rPrChange w:id="698" w:author="Microsoft Office User" w:date="2021-11-05T18:30:00Z">
            <w:rPr>
              <w:color w:val="212529"/>
              <w:sz w:val="28"/>
              <w:szCs w:val="28"/>
            </w:rPr>
          </w:rPrChange>
        </w:rPr>
        <w:t>Overview of the project</w:t>
      </w:r>
    </w:p>
    <w:p w14:paraId="0524452D" w14:textId="77777777" w:rsidR="00471314" w:rsidRPr="007D1D4C" w:rsidRDefault="001501AE">
      <w:pPr>
        <w:pStyle w:val="Heading3"/>
        <w:keepNext w:val="0"/>
        <w:keepLines w:val="0"/>
        <w:numPr>
          <w:ilvl w:val="0"/>
          <w:numId w:val="2"/>
        </w:numPr>
        <w:shd w:val="clear" w:color="auto" w:fill="F9F9F9"/>
        <w:spacing w:before="0" w:after="0" w:line="240" w:lineRule="auto"/>
        <w:jc w:val="both"/>
        <w:rPr>
          <w:rFonts w:ascii="Times New Roman" w:hAnsi="Times New Roman" w:cs="Times New Roman"/>
          <w:color w:val="212529"/>
          <w:rPrChange w:id="699" w:author="Microsoft Office User" w:date="2021-11-05T18:30:00Z">
            <w:rPr>
              <w:color w:val="212529"/>
            </w:rPr>
          </w:rPrChange>
        </w:rPr>
        <w:pPrChange w:id="700" w:author="Microsoft Office User" w:date="2021-11-05T18:29:00Z">
          <w:pPr>
            <w:pStyle w:val="Heading3"/>
            <w:keepNext w:val="0"/>
            <w:keepLines w:val="0"/>
            <w:numPr>
              <w:numId w:val="2"/>
            </w:numPr>
            <w:shd w:val="clear" w:color="auto" w:fill="F9F9F9"/>
            <w:spacing w:before="0" w:after="0" w:line="288" w:lineRule="auto"/>
            <w:ind w:left="720" w:hanging="360"/>
            <w:jc w:val="both"/>
          </w:pPr>
        </w:pPrChange>
      </w:pPr>
      <w:bookmarkStart w:id="701" w:name="_qsh70q" w:colFirst="0" w:colLast="0"/>
      <w:bookmarkEnd w:id="701"/>
      <w:r w:rsidRPr="007D1D4C">
        <w:rPr>
          <w:rFonts w:ascii="Times New Roman" w:hAnsi="Times New Roman" w:cs="Times New Roman"/>
          <w:color w:val="212529"/>
          <w:rPrChange w:id="702" w:author="Microsoft Office User" w:date="2021-11-05T18:30:00Z">
            <w:rPr>
              <w:color w:val="212529"/>
            </w:rPr>
          </w:rPrChange>
        </w:rPr>
        <w:t>Positioning of the project</w:t>
      </w:r>
    </w:p>
    <w:p w14:paraId="5B7E78C8" w14:textId="77777777" w:rsidR="00471314" w:rsidRPr="007D1D4C" w:rsidRDefault="001501AE">
      <w:pPr>
        <w:pStyle w:val="Heading3"/>
        <w:keepNext w:val="0"/>
        <w:keepLines w:val="0"/>
        <w:numPr>
          <w:ilvl w:val="0"/>
          <w:numId w:val="2"/>
        </w:numPr>
        <w:shd w:val="clear" w:color="auto" w:fill="F9F9F9"/>
        <w:spacing w:before="0" w:after="0" w:line="240" w:lineRule="auto"/>
        <w:jc w:val="both"/>
        <w:rPr>
          <w:rFonts w:ascii="Times New Roman" w:hAnsi="Times New Roman" w:cs="Times New Roman"/>
          <w:color w:val="212529"/>
          <w:rPrChange w:id="703" w:author="Microsoft Office User" w:date="2021-11-05T18:30:00Z">
            <w:rPr>
              <w:color w:val="212529"/>
            </w:rPr>
          </w:rPrChange>
        </w:rPr>
        <w:pPrChange w:id="704" w:author="Microsoft Office User" w:date="2021-11-05T18:29:00Z">
          <w:pPr>
            <w:pStyle w:val="Heading3"/>
            <w:keepNext w:val="0"/>
            <w:keepLines w:val="0"/>
            <w:numPr>
              <w:numId w:val="2"/>
            </w:numPr>
            <w:shd w:val="clear" w:color="auto" w:fill="F9F9F9"/>
            <w:spacing w:before="0" w:after="0" w:line="288" w:lineRule="auto"/>
            <w:ind w:left="720" w:hanging="360"/>
            <w:jc w:val="both"/>
          </w:pPr>
        </w:pPrChange>
      </w:pPr>
      <w:bookmarkStart w:id="705" w:name="_3as4poj" w:colFirst="0" w:colLast="0"/>
      <w:bookmarkEnd w:id="705"/>
      <w:r w:rsidRPr="007D1D4C">
        <w:rPr>
          <w:rFonts w:ascii="Times New Roman" w:hAnsi="Times New Roman" w:cs="Times New Roman"/>
          <w:color w:val="212529"/>
          <w:rPrChange w:id="706" w:author="Microsoft Office User" w:date="2021-11-05T18:30:00Z">
            <w:rPr>
              <w:color w:val="212529"/>
            </w:rPr>
          </w:rPrChange>
        </w:rPr>
        <w:t xml:space="preserve">Project methodology </w:t>
      </w:r>
    </w:p>
    <w:p w14:paraId="1DEC7BA8" w14:textId="77777777" w:rsidR="00471314" w:rsidRPr="007D1D4C" w:rsidRDefault="001501AE">
      <w:pPr>
        <w:numPr>
          <w:ilvl w:val="0"/>
          <w:numId w:val="2"/>
        </w:numPr>
        <w:spacing w:line="240" w:lineRule="auto"/>
        <w:jc w:val="both"/>
        <w:rPr>
          <w:rFonts w:ascii="Times New Roman" w:hAnsi="Times New Roman" w:cs="Times New Roman"/>
          <w:color w:val="212529"/>
          <w:sz w:val="28"/>
          <w:szCs w:val="28"/>
          <w:rPrChange w:id="707" w:author="Microsoft Office User" w:date="2021-11-05T18:30:00Z">
            <w:rPr>
              <w:color w:val="212529"/>
              <w:sz w:val="28"/>
              <w:szCs w:val="28"/>
            </w:rPr>
          </w:rPrChange>
        </w:rPr>
        <w:pPrChange w:id="708" w:author="Microsoft Office User" w:date="2021-11-05T18:29:00Z">
          <w:pPr>
            <w:numPr>
              <w:numId w:val="2"/>
            </w:numPr>
            <w:ind w:left="720" w:hanging="360"/>
            <w:jc w:val="both"/>
          </w:pPr>
        </w:pPrChange>
      </w:pPr>
      <w:r w:rsidRPr="007D1D4C">
        <w:rPr>
          <w:rFonts w:ascii="Times New Roman" w:hAnsi="Times New Roman" w:cs="Times New Roman"/>
          <w:color w:val="111111"/>
          <w:sz w:val="28"/>
          <w:szCs w:val="28"/>
          <w:rPrChange w:id="709" w:author="Microsoft Office User" w:date="2021-11-05T18:30:00Z">
            <w:rPr>
              <w:color w:val="111111"/>
              <w:sz w:val="28"/>
              <w:szCs w:val="28"/>
            </w:rPr>
          </w:rPrChange>
        </w:rPr>
        <w:t>Plan of work &amp; time schedule</w:t>
      </w:r>
    </w:p>
    <w:p w14:paraId="14509E32" w14:textId="77777777" w:rsidR="00471314" w:rsidRPr="007D1D4C" w:rsidRDefault="001501AE">
      <w:pPr>
        <w:pStyle w:val="Heading3"/>
        <w:keepNext w:val="0"/>
        <w:keepLines w:val="0"/>
        <w:numPr>
          <w:ilvl w:val="0"/>
          <w:numId w:val="2"/>
        </w:numPr>
        <w:shd w:val="clear" w:color="auto" w:fill="F9F9F9"/>
        <w:spacing w:before="0" w:line="240" w:lineRule="auto"/>
        <w:jc w:val="both"/>
        <w:rPr>
          <w:rFonts w:ascii="Times New Roman" w:hAnsi="Times New Roman" w:cs="Times New Roman"/>
          <w:color w:val="111111"/>
          <w:rPrChange w:id="710" w:author="Microsoft Office User" w:date="2021-11-05T18:30:00Z">
            <w:rPr>
              <w:color w:val="111111"/>
            </w:rPr>
          </w:rPrChange>
        </w:rPr>
        <w:pPrChange w:id="711" w:author="Microsoft Office User" w:date="2021-11-05T18:29:00Z">
          <w:pPr>
            <w:pStyle w:val="Heading3"/>
            <w:keepNext w:val="0"/>
            <w:keepLines w:val="0"/>
            <w:numPr>
              <w:numId w:val="2"/>
            </w:numPr>
            <w:shd w:val="clear" w:color="auto" w:fill="F9F9F9"/>
            <w:spacing w:before="0" w:line="288" w:lineRule="auto"/>
            <w:ind w:left="720" w:hanging="360"/>
            <w:jc w:val="both"/>
          </w:pPr>
        </w:pPrChange>
      </w:pPr>
      <w:bookmarkStart w:id="712" w:name="_1pxezwc" w:colFirst="0" w:colLast="0"/>
      <w:bookmarkEnd w:id="712"/>
      <w:r w:rsidRPr="007D1D4C">
        <w:rPr>
          <w:rFonts w:ascii="Times New Roman" w:hAnsi="Times New Roman" w:cs="Times New Roman"/>
          <w:color w:val="111111"/>
          <w:rPrChange w:id="713" w:author="Microsoft Office User" w:date="2021-11-05T18:30:00Z">
            <w:rPr>
              <w:color w:val="111111"/>
            </w:rPr>
          </w:rPrChange>
        </w:rPr>
        <w:t>Bibliography</w:t>
      </w:r>
    </w:p>
    <w:p w14:paraId="73D1A68C" w14:textId="77777777" w:rsidR="00471314" w:rsidRPr="007D1D4C" w:rsidRDefault="00471314">
      <w:pPr>
        <w:bidi/>
        <w:spacing w:line="240" w:lineRule="auto"/>
        <w:jc w:val="both"/>
        <w:rPr>
          <w:rFonts w:ascii="Times New Roman" w:hAnsi="Times New Roman" w:cs="Times New Roman"/>
          <w:sz w:val="28"/>
          <w:szCs w:val="28"/>
          <w:rPrChange w:id="714" w:author="Microsoft Office User" w:date="2021-11-05T18:30:00Z">
            <w:rPr>
              <w:sz w:val="28"/>
              <w:szCs w:val="28"/>
            </w:rPr>
          </w:rPrChange>
        </w:rPr>
        <w:pPrChange w:id="715" w:author="Microsoft Office User" w:date="2021-11-05T18:29:00Z">
          <w:pPr>
            <w:bidi/>
          </w:pPr>
        </w:pPrChange>
      </w:pPr>
    </w:p>
    <w:p w14:paraId="16B73624" w14:textId="77777777" w:rsidR="007D1D4C" w:rsidRDefault="00F111E4" w:rsidP="007D1D4C">
      <w:pPr>
        <w:rPr>
          <w:rFonts w:ascii="Times New Roman" w:hAnsi="Times New Roman" w:cs="Times New Roman"/>
          <w:sz w:val="28"/>
          <w:szCs w:val="28"/>
        </w:rPr>
        <w:pPrChange w:id="716" w:author="Microsoft Office User" w:date="2021-11-05T18:29:00Z">
          <w:pPr>
            <w:jc w:val="both"/>
          </w:pPr>
        </w:pPrChange>
      </w:pPr>
      <w:ins w:id="717" w:author="Microsoft Office User" w:date="2021-11-06T14:33:00Z">
        <w:r w:rsidRPr="007D1D4C">
          <w:rPr>
            <w:rFonts w:ascii="Times New Roman" w:hAnsi="Times New Roman" w:cs="Times New Roman"/>
            <w:b/>
            <w:sz w:val="28"/>
            <w:szCs w:val="28"/>
          </w:rPr>
          <w:t xml:space="preserve">Note: </w:t>
        </w:r>
      </w:ins>
      <w:r w:rsidR="001501AE" w:rsidRPr="007D1D4C">
        <w:rPr>
          <w:rFonts w:ascii="Times New Roman" w:hAnsi="Times New Roman" w:cs="Times New Roman"/>
          <w:sz w:val="28"/>
          <w:szCs w:val="28"/>
          <w:rPrChange w:id="718" w:author="Microsoft Office User" w:date="2021-11-06T14:33:00Z">
            <w:rPr>
              <w:b/>
              <w:sz w:val="28"/>
              <w:szCs w:val="28"/>
            </w:rPr>
          </w:rPrChange>
        </w:rPr>
        <w:t xml:space="preserve">The proposal will be rejected if there is a misspelling, so be sure to double check before </w:t>
      </w:r>
      <w:del w:id="719" w:author="mohammad reza" w:date="2021-11-04T00:20:00Z">
        <w:r w:rsidR="001501AE" w:rsidRPr="007D1D4C" w:rsidDel="000F75BF">
          <w:rPr>
            <w:rFonts w:ascii="Times New Roman" w:hAnsi="Times New Roman" w:cs="Times New Roman"/>
            <w:sz w:val="28"/>
            <w:szCs w:val="28"/>
            <w:rPrChange w:id="720" w:author="Microsoft Office User" w:date="2021-11-06T14:33:00Z">
              <w:rPr>
                <w:b/>
                <w:sz w:val="28"/>
                <w:szCs w:val="28"/>
              </w:rPr>
            </w:rPrChange>
          </w:rPr>
          <w:delText>sending</w:delText>
        </w:r>
      </w:del>
      <w:ins w:id="721" w:author="mohammad reza" w:date="2021-11-04T00:20:00Z">
        <w:r w:rsidR="000F75BF" w:rsidRPr="007D1D4C">
          <w:rPr>
            <w:rFonts w:ascii="Times New Roman" w:hAnsi="Times New Roman" w:cs="Times New Roman"/>
            <w:sz w:val="28"/>
            <w:szCs w:val="28"/>
            <w:rPrChange w:id="722" w:author="Microsoft Office User" w:date="2021-11-06T14:33:00Z">
              <w:rPr>
                <w:b/>
                <w:sz w:val="28"/>
                <w:szCs w:val="28"/>
              </w:rPr>
            </w:rPrChange>
          </w:rPr>
          <w:t>submitting</w:t>
        </w:r>
      </w:ins>
      <w:r w:rsidR="001501AE" w:rsidRPr="007D1D4C">
        <w:rPr>
          <w:rFonts w:ascii="Times New Roman" w:hAnsi="Times New Roman" w:cs="Times New Roman"/>
          <w:sz w:val="28"/>
          <w:szCs w:val="28"/>
          <w:rPrChange w:id="723" w:author="Microsoft Office User" w:date="2021-11-06T14:33:00Z">
            <w:rPr>
              <w:b/>
              <w:sz w:val="28"/>
              <w:szCs w:val="28"/>
            </w:rPr>
          </w:rPrChange>
        </w:rPr>
        <w:t>!</w:t>
      </w:r>
    </w:p>
    <w:p w14:paraId="3FD9C209" w14:textId="77777777" w:rsidR="007D1D4C" w:rsidRDefault="007D1D4C" w:rsidP="007D1D4C">
      <w:pPr>
        <w:rPr>
          <w:rFonts w:ascii="Times New Roman" w:hAnsi="Times New Roman" w:cs="Times New Roman"/>
          <w:sz w:val="28"/>
          <w:szCs w:val="28"/>
        </w:rPr>
      </w:pPr>
    </w:p>
    <w:p w14:paraId="1C1A1887" w14:textId="1FF5A9D0" w:rsidR="006F6ABB" w:rsidRPr="007D1D4C" w:rsidDel="006F6ABB" w:rsidRDefault="007D1D4C" w:rsidP="007D1D4C">
      <w:pPr>
        <w:spacing w:line="240" w:lineRule="auto"/>
        <w:jc w:val="both"/>
        <w:rPr>
          <w:del w:id="724" w:author="Microsoft Office User" w:date="2021-11-06T14:41:00Z"/>
          <w:rFonts w:ascii="Times New Roman" w:hAnsi="Times New Roman" w:cs="Times New Roman"/>
          <w:sz w:val="28"/>
          <w:szCs w:val="28"/>
          <w:rPrChange w:id="725" w:author="Microsoft Office User" w:date="2021-11-06T14:41:00Z">
            <w:rPr>
              <w:del w:id="726" w:author="Microsoft Office User" w:date="2021-11-06T14:41:00Z"/>
              <w:b/>
              <w:sz w:val="28"/>
              <w:szCs w:val="28"/>
            </w:rPr>
          </w:rPrChange>
        </w:rPr>
      </w:pPr>
      <w:r>
        <w:rPr>
          <w:rFonts w:ascii="Times New Roman" w:hAnsi="Times New Roman" w:cs="Times New Roman"/>
          <w:sz w:val="28"/>
          <w:szCs w:val="28"/>
        </w:rPr>
        <w:t xml:space="preserve">     </w:t>
      </w:r>
      <w:r w:rsidRPr="007D1D4C">
        <w:rPr>
          <w:rFonts w:ascii="Times New Roman" w:hAnsi="Times New Roman" w:cs="Times New Roman"/>
          <w:b/>
          <w:bCs/>
          <w:color w:val="000000" w:themeColor="text1"/>
          <w:sz w:val="30"/>
          <w:szCs w:val="30"/>
        </w:rPr>
        <w:t>e.</w:t>
      </w:r>
      <w:r>
        <w:rPr>
          <w:rFonts w:ascii="Times New Roman" w:hAnsi="Times New Roman" w:cs="Times New Roman"/>
          <w:b/>
          <w:bCs/>
          <w:color w:val="000000" w:themeColor="text1"/>
          <w:sz w:val="28"/>
          <w:szCs w:val="28"/>
        </w:rPr>
        <w:t xml:space="preserve"> </w:t>
      </w:r>
      <w:ins w:id="727" w:author="Microsoft Office User" w:date="2021-11-06T14:40:00Z">
        <w:r w:rsidR="006F6ABB" w:rsidRPr="007D1D4C">
          <w:rPr>
            <w:rFonts w:ascii="Times New Roman" w:hAnsi="Times New Roman" w:cs="Times New Roman"/>
            <w:b/>
            <w:bCs/>
            <w:color w:val="000000" w:themeColor="text1"/>
            <w:sz w:val="28"/>
            <w:szCs w:val="28"/>
            <w:rPrChange w:id="728" w:author="Microsoft Office User" w:date="2021-11-06T14:41:00Z">
              <w:rPr>
                <w:rFonts w:ascii="Times New Roman" w:hAnsi="Times New Roman" w:cs="Times New Roman"/>
                <w:b/>
                <w:sz w:val="28"/>
                <w:szCs w:val="28"/>
              </w:rPr>
            </w:rPrChange>
          </w:rPr>
          <w:t>Sign the contract</w:t>
        </w:r>
      </w:ins>
    </w:p>
    <w:p w14:paraId="127100F6" w14:textId="775D735B" w:rsidR="00471314" w:rsidRPr="007D1D4C" w:rsidRDefault="00471314" w:rsidP="007D1D4C">
      <w:pPr>
        <w:rPr>
          <w:rFonts w:ascii="Times New Roman" w:hAnsi="Times New Roman" w:cs="Times New Roman"/>
          <w:b/>
          <w:sz w:val="28"/>
          <w:szCs w:val="28"/>
          <w:rPrChange w:id="729" w:author="Microsoft Office User" w:date="2021-11-06T14:41:00Z">
            <w:rPr>
              <w:b/>
              <w:sz w:val="28"/>
              <w:szCs w:val="28"/>
            </w:rPr>
          </w:rPrChange>
        </w:rPr>
        <w:pPrChange w:id="730" w:author="Microsoft Office User" w:date="2021-11-05T18:29:00Z">
          <w:pPr>
            <w:jc w:val="both"/>
          </w:pPr>
        </w:pPrChange>
      </w:pPr>
    </w:p>
    <w:p w14:paraId="143E8A07" w14:textId="565B5182" w:rsidR="00471314" w:rsidRPr="007D1D4C" w:rsidDel="006F6ABB" w:rsidRDefault="001501AE">
      <w:pPr>
        <w:pStyle w:val="Heading1"/>
        <w:spacing w:line="240" w:lineRule="auto"/>
        <w:jc w:val="both"/>
        <w:rPr>
          <w:del w:id="731" w:author="Microsoft Office User" w:date="2021-11-06T14:39:00Z"/>
          <w:rFonts w:ascii="Times New Roman" w:hAnsi="Times New Roman" w:cs="Times New Roman"/>
          <w:color w:val="FF0000"/>
          <w:sz w:val="28"/>
          <w:szCs w:val="28"/>
          <w:rPrChange w:id="732" w:author="Microsoft Office User" w:date="2021-11-05T18:30:00Z">
            <w:rPr>
              <w:del w:id="733" w:author="Microsoft Office User" w:date="2021-11-06T14:39:00Z"/>
              <w:color w:val="FF0000"/>
              <w:sz w:val="28"/>
              <w:szCs w:val="28"/>
            </w:rPr>
          </w:rPrChange>
        </w:rPr>
        <w:pPrChange w:id="734" w:author="Microsoft Office User" w:date="2021-11-05T18:29:00Z">
          <w:pPr>
            <w:pStyle w:val="Heading1"/>
            <w:jc w:val="both"/>
          </w:pPr>
        </w:pPrChange>
      </w:pPr>
      <w:bookmarkStart w:id="735" w:name="_49x2ik5" w:colFirst="0" w:colLast="0"/>
      <w:bookmarkEnd w:id="735"/>
      <w:del w:id="736" w:author="Microsoft Office User" w:date="2021-11-06T14:39:00Z">
        <w:r w:rsidRPr="007D1D4C" w:rsidDel="006F6ABB">
          <w:rPr>
            <w:rFonts w:ascii="Times New Roman" w:hAnsi="Times New Roman" w:cs="Times New Roman"/>
            <w:color w:val="FF0000"/>
            <w:sz w:val="28"/>
            <w:szCs w:val="28"/>
            <w:rPrChange w:id="737" w:author="Microsoft Office User" w:date="2021-11-05T18:30:00Z">
              <w:rPr>
                <w:color w:val="FF0000"/>
                <w:sz w:val="28"/>
                <w:szCs w:val="28"/>
              </w:rPr>
            </w:rPrChange>
          </w:rPr>
          <w:delText>Sign the contract</w:delText>
        </w:r>
      </w:del>
    </w:p>
    <w:p w14:paraId="3143854D" w14:textId="4FC6D116" w:rsidR="006F6ABB" w:rsidRPr="007D1D4C" w:rsidRDefault="006F6ABB" w:rsidP="006F6ABB">
      <w:pPr>
        <w:spacing w:line="240" w:lineRule="auto"/>
        <w:jc w:val="both"/>
        <w:rPr>
          <w:ins w:id="738" w:author="Microsoft Office User" w:date="2021-11-06T14:36:00Z"/>
          <w:rFonts w:ascii="Times New Roman" w:hAnsi="Times New Roman" w:cs="Times New Roman"/>
          <w:sz w:val="28"/>
          <w:szCs w:val="28"/>
        </w:rPr>
      </w:pPr>
      <w:ins w:id="739" w:author="Microsoft Office User" w:date="2021-11-06T14:36:00Z">
        <w:r w:rsidRPr="007D1D4C">
          <w:rPr>
            <w:rFonts w:ascii="Times New Roman" w:hAnsi="Times New Roman" w:cs="Times New Roman"/>
            <w:sz w:val="28"/>
            <w:szCs w:val="28"/>
          </w:rPr>
          <w:t>If you want to be a main supervisor of your project, after accepting your project and your main supervisor roles by the company, a contract will be sent to you to start cooperation with the company.</w:t>
        </w:r>
      </w:ins>
    </w:p>
    <w:p w14:paraId="3E41EBE9" w14:textId="77777777" w:rsidR="00471314" w:rsidRPr="007D1D4C" w:rsidRDefault="00471314">
      <w:pPr>
        <w:spacing w:line="240" w:lineRule="auto"/>
        <w:jc w:val="both"/>
        <w:rPr>
          <w:rFonts w:ascii="Times New Roman" w:hAnsi="Times New Roman" w:cs="Times New Roman"/>
          <w:rPrChange w:id="740" w:author="Microsoft Office User" w:date="2021-11-05T18:30:00Z">
            <w:rPr/>
          </w:rPrChange>
        </w:rPr>
        <w:pPrChange w:id="741" w:author="Microsoft Office User" w:date="2021-11-05T18:29:00Z">
          <w:pPr/>
        </w:pPrChange>
      </w:pPr>
    </w:p>
    <w:p w14:paraId="02041A6C" w14:textId="2AEA2112" w:rsidR="00471314" w:rsidRPr="007D1D4C" w:rsidDel="006F6ABB" w:rsidRDefault="001501AE">
      <w:pPr>
        <w:spacing w:line="240" w:lineRule="auto"/>
        <w:jc w:val="both"/>
        <w:rPr>
          <w:del w:id="742" w:author="Microsoft Office User" w:date="2021-11-06T14:36:00Z"/>
          <w:rFonts w:ascii="Times New Roman" w:hAnsi="Times New Roman" w:cs="Times New Roman"/>
          <w:sz w:val="28"/>
          <w:szCs w:val="28"/>
          <w:rPrChange w:id="743" w:author="Microsoft Office User" w:date="2021-11-05T18:30:00Z">
            <w:rPr>
              <w:del w:id="744" w:author="Microsoft Office User" w:date="2021-11-06T14:36:00Z"/>
              <w:sz w:val="28"/>
              <w:szCs w:val="28"/>
            </w:rPr>
          </w:rPrChange>
        </w:rPr>
        <w:pPrChange w:id="745" w:author="Microsoft Office User" w:date="2021-11-05T18:29:00Z">
          <w:pPr>
            <w:jc w:val="both"/>
          </w:pPr>
        </w:pPrChange>
      </w:pPr>
      <w:del w:id="746" w:author="Microsoft Office User" w:date="2021-11-06T14:36:00Z">
        <w:r w:rsidRPr="007D1D4C" w:rsidDel="006F6ABB">
          <w:rPr>
            <w:rFonts w:ascii="Times New Roman" w:hAnsi="Times New Roman" w:cs="Times New Roman"/>
            <w:sz w:val="28"/>
            <w:szCs w:val="28"/>
            <w:rPrChange w:id="747" w:author="Microsoft Office User" w:date="2021-11-05T18:30:00Z">
              <w:rPr>
                <w:sz w:val="28"/>
                <w:szCs w:val="28"/>
              </w:rPr>
            </w:rPrChange>
          </w:rPr>
          <w:delText xml:space="preserve">If your defined project is </w:delText>
        </w:r>
      </w:del>
      <w:ins w:id="748" w:author="mohammad reza" w:date="2021-11-04T00:21:00Z">
        <w:del w:id="749" w:author="Microsoft Office User" w:date="2021-11-06T14:36:00Z">
          <w:r w:rsidR="00D21029" w:rsidRPr="007D1D4C" w:rsidDel="006F6ABB">
            <w:rPr>
              <w:rFonts w:ascii="Times New Roman" w:hAnsi="Times New Roman" w:cs="Times New Roman"/>
              <w:sz w:val="28"/>
              <w:szCs w:val="28"/>
              <w:rPrChange w:id="750" w:author="Microsoft Office User" w:date="2021-11-05T18:30:00Z">
                <w:rPr>
                  <w:sz w:val="28"/>
                  <w:szCs w:val="28"/>
                </w:rPr>
              </w:rPrChange>
            </w:rPr>
            <w:delText xml:space="preserve">has been </w:delText>
          </w:r>
        </w:del>
      </w:ins>
      <w:del w:id="751" w:author="Microsoft Office User" w:date="2021-11-06T14:36:00Z">
        <w:r w:rsidRPr="007D1D4C" w:rsidDel="006F6ABB">
          <w:rPr>
            <w:rFonts w:ascii="Times New Roman" w:hAnsi="Times New Roman" w:cs="Times New Roman"/>
            <w:sz w:val="28"/>
            <w:szCs w:val="28"/>
            <w:rPrChange w:id="752" w:author="Microsoft Office User" w:date="2021-11-05T18:30:00Z">
              <w:rPr>
                <w:sz w:val="28"/>
                <w:szCs w:val="28"/>
              </w:rPr>
            </w:rPrChange>
          </w:rPr>
          <w:delText xml:space="preserve">accepted by Tecvico </w:delText>
        </w:r>
      </w:del>
      <w:ins w:id="753" w:author="mohammad reza" w:date="2021-11-04T00:13:00Z">
        <w:del w:id="754" w:author="Microsoft Office User" w:date="2021-11-06T14:36:00Z">
          <w:r w:rsidR="000F75BF" w:rsidRPr="007D1D4C" w:rsidDel="006F6ABB">
            <w:rPr>
              <w:rFonts w:ascii="Times New Roman" w:hAnsi="Times New Roman" w:cs="Times New Roman"/>
              <w:sz w:val="28"/>
              <w:szCs w:val="28"/>
              <w:rPrChange w:id="755" w:author="Microsoft Office User" w:date="2021-11-05T18:30:00Z">
                <w:rPr>
                  <w:sz w:val="28"/>
                  <w:szCs w:val="28"/>
                </w:rPr>
              </w:rPrChange>
            </w:rPr>
            <w:delText>TECVICO</w:delText>
          </w:r>
        </w:del>
      </w:ins>
      <w:ins w:id="756" w:author="mohammad reza" w:date="2021-11-04T00:35:00Z">
        <w:del w:id="757" w:author="Microsoft Office User" w:date="2021-11-06T14:36:00Z">
          <w:r w:rsidR="00EB5258" w:rsidRPr="007D1D4C" w:rsidDel="006F6ABB">
            <w:rPr>
              <w:rFonts w:ascii="Times New Roman" w:hAnsi="Times New Roman" w:cs="Times New Roman"/>
              <w:sz w:val="28"/>
              <w:szCs w:val="28"/>
              <w:rPrChange w:id="758" w:author="Microsoft Office User" w:date="2021-11-05T18:30:00Z">
                <w:rPr>
                  <w:sz w:val="28"/>
                  <w:szCs w:val="28"/>
                </w:rPr>
              </w:rPrChange>
            </w:rPr>
            <w:delText xml:space="preserve"> and </w:delText>
          </w:r>
        </w:del>
      </w:ins>
      <w:ins w:id="759" w:author="mohammad reza" w:date="2021-11-04T00:34:00Z">
        <w:del w:id="760" w:author="Microsoft Office User" w:date="2021-11-06T14:36:00Z">
          <w:r w:rsidR="00EB5258" w:rsidRPr="007D1D4C" w:rsidDel="006F6ABB">
            <w:rPr>
              <w:rFonts w:ascii="Times New Roman" w:hAnsi="Times New Roman" w:cs="Times New Roman"/>
              <w:sz w:val="28"/>
              <w:szCs w:val="28"/>
              <w:rPrChange w:id="761" w:author="Microsoft Office User" w:date="2021-11-05T18:30:00Z">
                <w:rPr>
                  <w:sz w:val="28"/>
                  <w:szCs w:val="28"/>
                </w:rPr>
              </w:rPrChange>
            </w:rPr>
            <w:delText>you would not like to be the main supervisor</w:delText>
          </w:r>
        </w:del>
      </w:ins>
      <w:ins w:id="762" w:author="mohammad reza" w:date="2021-11-04T00:36:00Z">
        <w:del w:id="763" w:author="Microsoft Office User" w:date="2021-11-06T14:36:00Z">
          <w:r w:rsidR="00EB5258" w:rsidRPr="007D1D4C" w:rsidDel="006F6ABB">
            <w:rPr>
              <w:rFonts w:ascii="Times New Roman" w:hAnsi="Times New Roman" w:cs="Times New Roman"/>
              <w:sz w:val="28"/>
              <w:szCs w:val="28"/>
              <w:rPrChange w:id="764" w:author="Microsoft Office User" w:date="2021-11-05T18:30:00Z">
                <w:rPr>
                  <w:sz w:val="28"/>
                  <w:szCs w:val="28"/>
                </w:rPr>
              </w:rPrChange>
            </w:rPr>
            <w:delText xml:space="preserve"> on this project</w:delText>
          </w:r>
        </w:del>
      </w:ins>
      <w:ins w:id="765" w:author="mohammad reza" w:date="2021-11-04T00:34:00Z">
        <w:del w:id="766" w:author="Microsoft Office User" w:date="2021-11-06T14:36:00Z">
          <w:r w:rsidR="00EB5258" w:rsidRPr="007D1D4C" w:rsidDel="006F6ABB">
            <w:rPr>
              <w:rFonts w:ascii="Times New Roman" w:hAnsi="Times New Roman" w:cs="Times New Roman"/>
              <w:sz w:val="28"/>
              <w:szCs w:val="28"/>
              <w:rPrChange w:id="767" w:author="Microsoft Office User" w:date="2021-11-05T18:30:00Z">
                <w:rPr>
                  <w:sz w:val="28"/>
                  <w:szCs w:val="28"/>
                </w:rPr>
              </w:rPrChange>
            </w:rPr>
            <w:delText xml:space="preserve">, the company will </w:delText>
          </w:r>
        </w:del>
      </w:ins>
      <w:ins w:id="768" w:author="mohammad reza" w:date="2021-11-04T00:37:00Z">
        <w:del w:id="769" w:author="Microsoft Office User" w:date="2021-11-06T14:36:00Z">
          <w:r w:rsidR="00EB5258" w:rsidRPr="007D1D4C" w:rsidDel="006F6ABB">
            <w:rPr>
              <w:rFonts w:ascii="Times New Roman" w:hAnsi="Times New Roman" w:cs="Times New Roman"/>
              <w:sz w:val="28"/>
              <w:szCs w:val="28"/>
              <w:rPrChange w:id="770" w:author="Microsoft Office User" w:date="2021-11-05T18:30:00Z">
                <w:rPr>
                  <w:sz w:val="28"/>
                  <w:szCs w:val="28"/>
                </w:rPr>
              </w:rPrChange>
            </w:rPr>
            <w:delText>select</w:delText>
          </w:r>
        </w:del>
      </w:ins>
      <w:ins w:id="771" w:author="mohammad reza" w:date="2021-11-04T00:34:00Z">
        <w:del w:id="772" w:author="Microsoft Office User" w:date="2021-11-06T14:36:00Z">
          <w:r w:rsidR="00EB5258" w:rsidRPr="007D1D4C" w:rsidDel="006F6ABB">
            <w:rPr>
              <w:rFonts w:ascii="Times New Roman" w:hAnsi="Times New Roman" w:cs="Times New Roman"/>
              <w:sz w:val="28"/>
              <w:szCs w:val="28"/>
              <w:rPrChange w:id="773" w:author="Microsoft Office User" w:date="2021-11-05T18:30:00Z">
                <w:rPr>
                  <w:sz w:val="28"/>
                  <w:szCs w:val="28"/>
                </w:rPr>
              </w:rPrChange>
            </w:rPr>
            <w:delText xml:space="preserve"> </w:delText>
          </w:r>
        </w:del>
      </w:ins>
      <w:del w:id="774" w:author="Microsoft Office User" w:date="2021-11-06T14:36:00Z">
        <w:r w:rsidRPr="007D1D4C" w:rsidDel="006F6ABB">
          <w:rPr>
            <w:rFonts w:ascii="Times New Roman" w:hAnsi="Times New Roman" w:cs="Times New Roman"/>
            <w:sz w:val="28"/>
            <w:szCs w:val="28"/>
            <w:rPrChange w:id="775" w:author="Microsoft Office User" w:date="2021-11-05T18:30:00Z">
              <w:rPr>
                <w:sz w:val="28"/>
                <w:szCs w:val="28"/>
              </w:rPr>
            </w:rPrChange>
          </w:rPr>
          <w:delText>and the Main Supervisor and her/his team are identified</w:delText>
        </w:r>
      </w:del>
      <w:ins w:id="776" w:author="mohammad reza" w:date="2021-11-04T00:35:00Z">
        <w:del w:id="777" w:author="Microsoft Office User" w:date="2021-11-06T14:36:00Z">
          <w:r w:rsidR="00EB5258" w:rsidRPr="007D1D4C" w:rsidDel="006F6ABB">
            <w:rPr>
              <w:rFonts w:ascii="Times New Roman" w:hAnsi="Times New Roman" w:cs="Times New Roman"/>
              <w:sz w:val="28"/>
              <w:szCs w:val="28"/>
              <w:rPrChange w:id="778" w:author="Microsoft Office User" w:date="2021-11-05T18:30:00Z">
                <w:rPr>
                  <w:sz w:val="28"/>
                  <w:szCs w:val="28"/>
                </w:rPr>
              </w:rPrChange>
            </w:rPr>
            <w:delText>to accomplish the project</w:delText>
          </w:r>
        </w:del>
      </w:ins>
      <w:del w:id="779" w:author="Microsoft Office User" w:date="2021-11-06T14:36:00Z">
        <w:r w:rsidRPr="007D1D4C" w:rsidDel="006F6ABB">
          <w:rPr>
            <w:rFonts w:ascii="Times New Roman" w:hAnsi="Times New Roman" w:cs="Times New Roman"/>
            <w:sz w:val="28"/>
            <w:szCs w:val="28"/>
            <w:rPrChange w:id="780" w:author="Microsoft Office User" w:date="2021-11-05T18:30:00Z">
              <w:rPr>
                <w:sz w:val="28"/>
                <w:szCs w:val="28"/>
              </w:rPr>
            </w:rPrChange>
          </w:rPr>
          <w:delText xml:space="preserve">, a contract will eventually be sent stating all the conditions. If you agree, you will </w:delText>
        </w:r>
      </w:del>
      <w:ins w:id="781" w:author="mohammad reza" w:date="2021-11-04T00:31:00Z">
        <w:del w:id="782" w:author="Microsoft Office User" w:date="2021-11-06T14:36:00Z">
          <w:r w:rsidR="00EB5258" w:rsidRPr="007D1D4C" w:rsidDel="006F6ABB">
            <w:rPr>
              <w:rFonts w:ascii="Times New Roman" w:hAnsi="Times New Roman" w:cs="Times New Roman"/>
              <w:sz w:val="28"/>
              <w:szCs w:val="28"/>
              <w:rPrChange w:id="783" w:author="Microsoft Office User" w:date="2021-11-05T18:30:00Z">
                <w:rPr>
                  <w:sz w:val="28"/>
                  <w:szCs w:val="28"/>
                </w:rPr>
              </w:rPrChange>
            </w:rPr>
            <w:delText xml:space="preserve">must </w:delText>
          </w:r>
        </w:del>
      </w:ins>
      <w:del w:id="784" w:author="Microsoft Office User" w:date="2021-11-06T14:36:00Z">
        <w:r w:rsidRPr="007D1D4C" w:rsidDel="006F6ABB">
          <w:rPr>
            <w:rFonts w:ascii="Times New Roman" w:hAnsi="Times New Roman" w:cs="Times New Roman"/>
            <w:sz w:val="28"/>
            <w:szCs w:val="28"/>
            <w:rPrChange w:id="785" w:author="Microsoft Office User" w:date="2021-11-05T18:30:00Z">
              <w:rPr>
                <w:sz w:val="28"/>
                <w:szCs w:val="28"/>
              </w:rPr>
            </w:rPrChange>
          </w:rPr>
          <w:delText>sign it and the project will start</w:delText>
        </w:r>
      </w:del>
      <w:ins w:id="786" w:author="mohammad reza" w:date="2021-11-04T00:40:00Z">
        <w:del w:id="787" w:author="Microsoft Office User" w:date="2021-11-06T14:36:00Z">
          <w:r w:rsidR="00EB5258" w:rsidRPr="007D1D4C" w:rsidDel="006F6ABB">
            <w:rPr>
              <w:rFonts w:ascii="Times New Roman" w:hAnsi="Times New Roman" w:cs="Times New Roman"/>
              <w:sz w:val="28"/>
              <w:szCs w:val="28"/>
              <w:rPrChange w:id="788" w:author="Microsoft Office User" w:date="2021-11-05T18:30:00Z">
                <w:rPr>
                  <w:sz w:val="28"/>
                  <w:szCs w:val="28"/>
                </w:rPr>
              </w:rPrChange>
            </w:rPr>
            <w:delText>the contract</w:delText>
          </w:r>
          <w:r w:rsidRPr="007D1D4C" w:rsidDel="006F6ABB">
            <w:rPr>
              <w:rFonts w:ascii="Times New Roman" w:hAnsi="Times New Roman" w:cs="Times New Roman"/>
              <w:sz w:val="28"/>
              <w:szCs w:val="28"/>
              <w:rPrChange w:id="789" w:author="Microsoft Office User" w:date="2021-11-05T18:30:00Z">
                <w:rPr>
                  <w:sz w:val="28"/>
                  <w:szCs w:val="28"/>
                </w:rPr>
              </w:rPrChange>
            </w:rPr>
            <w:delText xml:space="preserve"> which</w:delText>
          </w:r>
          <w:r w:rsidR="00EB5258" w:rsidRPr="007D1D4C" w:rsidDel="006F6ABB">
            <w:rPr>
              <w:rFonts w:ascii="Times New Roman" w:hAnsi="Times New Roman" w:cs="Times New Roman"/>
              <w:sz w:val="28"/>
              <w:szCs w:val="28"/>
              <w:rPrChange w:id="790" w:author="Microsoft Office User" w:date="2021-11-05T18:30:00Z">
                <w:rPr>
                  <w:sz w:val="28"/>
                  <w:szCs w:val="28"/>
                </w:rPr>
              </w:rPrChange>
            </w:rPr>
            <w:delText xml:space="preserve"> the company will </w:delText>
          </w:r>
          <w:r w:rsidRPr="007D1D4C" w:rsidDel="006F6ABB">
            <w:rPr>
              <w:rFonts w:ascii="Times New Roman" w:hAnsi="Times New Roman" w:cs="Times New Roman"/>
              <w:sz w:val="28"/>
              <w:szCs w:val="28"/>
              <w:rPrChange w:id="791" w:author="Microsoft Office User" w:date="2021-11-05T18:30:00Z">
                <w:rPr>
                  <w:sz w:val="28"/>
                  <w:szCs w:val="28"/>
                </w:rPr>
              </w:rPrChange>
            </w:rPr>
            <w:delText>send</w:delText>
          </w:r>
          <w:r w:rsidR="00EB5258" w:rsidRPr="007D1D4C" w:rsidDel="006F6ABB">
            <w:rPr>
              <w:rFonts w:ascii="Times New Roman" w:hAnsi="Times New Roman" w:cs="Times New Roman"/>
              <w:sz w:val="28"/>
              <w:szCs w:val="28"/>
              <w:rPrChange w:id="792" w:author="Microsoft Office User" w:date="2021-11-05T18:30:00Z">
                <w:rPr>
                  <w:sz w:val="28"/>
                  <w:szCs w:val="28"/>
                </w:rPr>
              </w:rPrChange>
            </w:rPr>
            <w:delText xml:space="preserve"> you.</w:delText>
          </w:r>
        </w:del>
      </w:ins>
      <w:del w:id="793" w:author="Microsoft Office User" w:date="2021-11-06T14:36:00Z">
        <w:r w:rsidRPr="007D1D4C" w:rsidDel="006F6ABB">
          <w:rPr>
            <w:rFonts w:ascii="Times New Roman" w:hAnsi="Times New Roman" w:cs="Times New Roman"/>
            <w:sz w:val="28"/>
            <w:szCs w:val="28"/>
            <w:rPrChange w:id="794" w:author="Microsoft Office User" w:date="2021-11-05T18:30:00Z">
              <w:rPr>
                <w:sz w:val="28"/>
                <w:szCs w:val="28"/>
              </w:rPr>
            </w:rPrChange>
          </w:rPr>
          <w:delText>.</w:delText>
        </w:r>
      </w:del>
    </w:p>
    <w:p w14:paraId="72764D5D" w14:textId="77777777" w:rsidR="00471314" w:rsidRPr="007D1D4C" w:rsidRDefault="001501AE">
      <w:pPr>
        <w:spacing w:line="240" w:lineRule="auto"/>
        <w:jc w:val="both"/>
        <w:rPr>
          <w:rFonts w:ascii="Times New Roman" w:hAnsi="Times New Roman" w:cs="Times New Roman"/>
          <w:sz w:val="28"/>
          <w:szCs w:val="28"/>
          <w:rPrChange w:id="795" w:author="Microsoft Office User" w:date="2021-11-05T18:30:00Z">
            <w:rPr>
              <w:sz w:val="28"/>
              <w:szCs w:val="28"/>
            </w:rPr>
          </w:rPrChange>
        </w:rPr>
        <w:pPrChange w:id="796" w:author="Microsoft Office User" w:date="2021-11-05T18:29:00Z">
          <w:pPr>
            <w:jc w:val="both"/>
          </w:pPr>
        </w:pPrChange>
      </w:pPr>
      <w:r w:rsidRPr="007D1D4C">
        <w:rPr>
          <w:rFonts w:ascii="Times New Roman" w:hAnsi="Times New Roman" w:cs="Times New Roman"/>
          <w:sz w:val="28"/>
          <w:szCs w:val="28"/>
          <w:rPrChange w:id="797" w:author="Microsoft Office User" w:date="2021-11-05T18:30:00Z">
            <w:rPr>
              <w:sz w:val="28"/>
              <w:szCs w:val="28"/>
            </w:rPr>
          </w:rPrChange>
        </w:rPr>
        <w:t>The contract will be sent to the “Contracts” section in your Dashboard.</w:t>
      </w:r>
    </w:p>
    <w:p w14:paraId="3F82E877" w14:textId="116ED07E" w:rsidR="00471314" w:rsidRPr="007D1D4C" w:rsidRDefault="001501AE">
      <w:pPr>
        <w:spacing w:after="200" w:line="240" w:lineRule="auto"/>
        <w:jc w:val="both"/>
        <w:rPr>
          <w:rFonts w:ascii="Times New Roman" w:hAnsi="Times New Roman" w:cs="Times New Roman"/>
          <w:sz w:val="28"/>
          <w:szCs w:val="28"/>
          <w:rPrChange w:id="798" w:author="Microsoft Office User" w:date="2021-11-05T18:30:00Z">
            <w:rPr>
              <w:sz w:val="28"/>
              <w:szCs w:val="28"/>
            </w:rPr>
          </w:rPrChange>
        </w:rPr>
        <w:pPrChange w:id="799" w:author="Microsoft Office User" w:date="2021-11-05T18:29:00Z">
          <w:pPr>
            <w:spacing w:after="200"/>
            <w:jc w:val="both"/>
          </w:pPr>
        </w:pPrChange>
      </w:pPr>
      <w:r w:rsidRPr="007D1D4C">
        <w:rPr>
          <w:rFonts w:ascii="Times New Roman" w:hAnsi="Times New Roman" w:cs="Times New Roman"/>
          <w:sz w:val="28"/>
          <w:szCs w:val="28"/>
          <w:rPrChange w:id="800" w:author="Microsoft Office User" w:date="2021-11-05T18:30:00Z">
            <w:rPr>
              <w:sz w:val="28"/>
              <w:szCs w:val="28"/>
            </w:rPr>
          </w:rPrChange>
        </w:rPr>
        <w:t>The below figure show</w:t>
      </w:r>
      <w:ins w:id="801" w:author="mohammad reza" w:date="2021-11-04T00:25:00Z">
        <w:r w:rsidR="00D21029" w:rsidRPr="007D1D4C">
          <w:rPr>
            <w:rFonts w:ascii="Times New Roman" w:hAnsi="Times New Roman" w:cs="Times New Roman"/>
            <w:sz w:val="28"/>
            <w:szCs w:val="28"/>
            <w:rPrChange w:id="802" w:author="Microsoft Office User" w:date="2021-11-05T18:30:00Z">
              <w:rPr>
                <w:sz w:val="28"/>
                <w:szCs w:val="28"/>
              </w:rPr>
            </w:rPrChange>
          </w:rPr>
          <w:t>s</w:t>
        </w:r>
      </w:ins>
      <w:r w:rsidRPr="007D1D4C">
        <w:rPr>
          <w:rFonts w:ascii="Times New Roman" w:hAnsi="Times New Roman" w:cs="Times New Roman"/>
          <w:sz w:val="28"/>
          <w:szCs w:val="28"/>
          <w:rPrChange w:id="803" w:author="Microsoft Office User" w:date="2021-11-05T18:30:00Z">
            <w:rPr>
              <w:sz w:val="28"/>
              <w:szCs w:val="28"/>
            </w:rPr>
          </w:rPrChange>
        </w:rPr>
        <w:t xml:space="preserve"> where </w:t>
      </w:r>
      <w:del w:id="804" w:author="mohammad reza" w:date="2021-11-04T00:25:00Z">
        <w:r w:rsidRPr="007D1D4C" w:rsidDel="00D21029">
          <w:rPr>
            <w:rFonts w:ascii="Times New Roman" w:hAnsi="Times New Roman" w:cs="Times New Roman"/>
            <w:sz w:val="28"/>
            <w:szCs w:val="28"/>
            <w:rPrChange w:id="805" w:author="Microsoft Office User" w:date="2021-11-05T18:30:00Z">
              <w:rPr>
                <w:sz w:val="28"/>
                <w:szCs w:val="28"/>
              </w:rPr>
            </w:rPrChange>
          </w:rPr>
          <w:delText xml:space="preserve">the </w:delText>
        </w:r>
      </w:del>
      <w:r w:rsidRPr="007D1D4C">
        <w:rPr>
          <w:rFonts w:ascii="Times New Roman" w:hAnsi="Times New Roman" w:cs="Times New Roman"/>
          <w:sz w:val="28"/>
          <w:szCs w:val="28"/>
          <w:rPrChange w:id="806" w:author="Microsoft Office User" w:date="2021-11-05T18:30:00Z">
            <w:rPr>
              <w:sz w:val="28"/>
              <w:szCs w:val="28"/>
            </w:rPr>
          </w:rPrChange>
        </w:rPr>
        <w:t xml:space="preserve">supervisor </w:t>
      </w:r>
      <w:del w:id="807" w:author="mohammad reza" w:date="2021-11-04T00:26:00Z">
        <w:r w:rsidRPr="007D1D4C" w:rsidDel="00D21029">
          <w:rPr>
            <w:rFonts w:ascii="Times New Roman" w:hAnsi="Times New Roman" w:cs="Times New Roman"/>
            <w:sz w:val="28"/>
            <w:szCs w:val="28"/>
            <w:rPrChange w:id="808" w:author="Microsoft Office User" w:date="2021-11-05T18:30:00Z">
              <w:rPr>
                <w:sz w:val="28"/>
                <w:szCs w:val="28"/>
              </w:rPr>
            </w:rPrChange>
          </w:rPr>
          <w:delText xml:space="preserve">can </w:delText>
        </w:r>
      </w:del>
      <w:ins w:id="809" w:author="mohammad reza" w:date="2021-11-04T00:26:00Z">
        <w:r w:rsidR="00D21029" w:rsidRPr="007D1D4C">
          <w:rPr>
            <w:rFonts w:ascii="Times New Roman" w:hAnsi="Times New Roman" w:cs="Times New Roman"/>
            <w:sz w:val="28"/>
            <w:szCs w:val="28"/>
            <w:rPrChange w:id="810" w:author="Microsoft Office User" w:date="2021-11-05T18:30:00Z">
              <w:rPr>
                <w:sz w:val="28"/>
                <w:szCs w:val="28"/>
              </w:rPr>
            </w:rPrChange>
          </w:rPr>
          <w:t xml:space="preserve">should </w:t>
        </w:r>
      </w:ins>
      <w:r w:rsidRPr="007D1D4C">
        <w:rPr>
          <w:rFonts w:ascii="Times New Roman" w:hAnsi="Times New Roman" w:cs="Times New Roman"/>
          <w:sz w:val="28"/>
          <w:szCs w:val="28"/>
          <w:rPrChange w:id="811" w:author="Microsoft Office User" w:date="2021-11-05T18:30:00Z">
            <w:rPr>
              <w:sz w:val="28"/>
              <w:szCs w:val="28"/>
            </w:rPr>
          </w:rPrChange>
        </w:rPr>
        <w:t>find the contract.</w:t>
      </w:r>
    </w:p>
    <w:p w14:paraId="1C1CFB91" w14:textId="77777777" w:rsidR="00471314" w:rsidRPr="007D1D4C" w:rsidRDefault="001501AE">
      <w:pPr>
        <w:spacing w:line="240" w:lineRule="auto"/>
        <w:jc w:val="both"/>
        <w:rPr>
          <w:rFonts w:ascii="Times New Roman" w:hAnsi="Times New Roman" w:cs="Times New Roman"/>
          <w:sz w:val="28"/>
          <w:szCs w:val="28"/>
          <w:rPrChange w:id="812" w:author="Microsoft Office User" w:date="2021-11-05T18:30:00Z">
            <w:rPr>
              <w:sz w:val="28"/>
              <w:szCs w:val="28"/>
            </w:rPr>
          </w:rPrChange>
        </w:rPr>
        <w:pPrChange w:id="813" w:author="Microsoft Office User" w:date="2021-11-05T18:29:00Z">
          <w:pPr>
            <w:jc w:val="both"/>
          </w:pPr>
        </w:pPrChange>
      </w:pPr>
      <w:r w:rsidRPr="007D1D4C">
        <w:rPr>
          <w:rFonts w:ascii="Times New Roman" w:hAnsi="Times New Roman" w:cs="Times New Roman"/>
          <w:noProof/>
          <w:sz w:val="28"/>
          <w:szCs w:val="28"/>
          <w:lang w:val="en-US" w:eastAsia="en-US"/>
          <w:rPrChange w:id="814" w:author="Microsoft Office User" w:date="2021-11-05T18:30:00Z">
            <w:rPr>
              <w:noProof/>
              <w:sz w:val="28"/>
              <w:szCs w:val="28"/>
              <w:lang w:val="en-US" w:eastAsia="en-US"/>
            </w:rPr>
          </w:rPrChange>
        </w:rPr>
        <w:drawing>
          <wp:inline distT="114300" distB="114300" distL="114300" distR="114300" wp14:anchorId="2DEC420D" wp14:editId="5BAEB58D">
            <wp:extent cx="5943600" cy="2209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2209800"/>
                    </a:xfrm>
                    <a:prstGeom prst="rect">
                      <a:avLst/>
                    </a:prstGeom>
                    <a:ln/>
                  </pic:spPr>
                </pic:pic>
              </a:graphicData>
            </a:graphic>
          </wp:inline>
        </w:drawing>
      </w:r>
    </w:p>
    <w:p w14:paraId="4B5C2F4D" w14:textId="2E806289" w:rsidR="006F6ABB" w:rsidRPr="007D1D4C" w:rsidRDefault="001501AE" w:rsidP="007D1D4C">
      <w:pPr>
        <w:spacing w:before="200" w:after="200" w:line="240" w:lineRule="auto"/>
        <w:jc w:val="both"/>
        <w:rPr>
          <w:ins w:id="815" w:author="Microsoft Office User" w:date="2021-11-06T14:36:00Z"/>
          <w:rFonts w:ascii="Times New Roman" w:hAnsi="Times New Roman" w:cs="Times New Roman"/>
          <w:sz w:val="28"/>
          <w:szCs w:val="28"/>
        </w:rPr>
        <w:pPrChange w:id="816" w:author="Microsoft Office User" w:date="2021-11-05T18:29:00Z">
          <w:pPr>
            <w:spacing w:after="200"/>
            <w:jc w:val="both"/>
          </w:pPr>
        </w:pPrChange>
      </w:pPr>
      <w:r w:rsidRPr="007D1D4C">
        <w:rPr>
          <w:rFonts w:ascii="Times New Roman" w:hAnsi="Times New Roman" w:cs="Times New Roman"/>
          <w:sz w:val="28"/>
          <w:szCs w:val="28"/>
          <w:rPrChange w:id="817" w:author="Microsoft Office User" w:date="2021-11-05T18:30:00Z">
            <w:rPr>
              <w:sz w:val="28"/>
              <w:szCs w:val="28"/>
            </w:rPr>
          </w:rPrChange>
        </w:rPr>
        <w:t>For other applicants including supervisors, mentors, members, and learner</w:t>
      </w:r>
      <w:ins w:id="818" w:author="mohammad reza" w:date="2021-11-04T00:26:00Z">
        <w:r w:rsidR="00D21029" w:rsidRPr="007D1D4C">
          <w:rPr>
            <w:rFonts w:ascii="Times New Roman" w:hAnsi="Times New Roman" w:cs="Times New Roman"/>
            <w:sz w:val="28"/>
            <w:szCs w:val="28"/>
            <w:rPrChange w:id="819" w:author="Microsoft Office User" w:date="2021-11-05T18:30:00Z">
              <w:rPr>
                <w:sz w:val="28"/>
                <w:szCs w:val="28"/>
              </w:rPr>
            </w:rPrChange>
          </w:rPr>
          <w:t>s</w:t>
        </w:r>
      </w:ins>
      <w:r w:rsidRPr="007D1D4C">
        <w:rPr>
          <w:rFonts w:ascii="Times New Roman" w:hAnsi="Times New Roman" w:cs="Times New Roman"/>
          <w:sz w:val="28"/>
          <w:szCs w:val="28"/>
          <w:rPrChange w:id="820" w:author="Microsoft Office User" w:date="2021-11-05T18:30:00Z">
            <w:rPr>
              <w:sz w:val="28"/>
              <w:szCs w:val="28"/>
            </w:rPr>
          </w:rPrChange>
        </w:rPr>
        <w:t xml:space="preserve">, the </w:t>
      </w:r>
      <w:del w:id="821" w:author="Microsoft Office User" w:date="2021-11-06T14:25:00Z">
        <w:r w:rsidRPr="007D1D4C" w:rsidDel="00F111E4">
          <w:rPr>
            <w:rFonts w:ascii="Times New Roman" w:hAnsi="Times New Roman" w:cs="Times New Roman"/>
            <w:sz w:val="28"/>
            <w:szCs w:val="28"/>
            <w:rPrChange w:id="822" w:author="Microsoft Office User" w:date="2021-11-05T18:30:00Z">
              <w:rPr>
                <w:sz w:val="28"/>
                <w:szCs w:val="28"/>
              </w:rPr>
            </w:rPrChange>
          </w:rPr>
          <w:delText xml:space="preserve">first </w:delText>
        </w:r>
      </w:del>
      <w:ins w:id="823" w:author="Microsoft Office User" w:date="2021-11-06T14:25:00Z">
        <w:r w:rsidR="00F111E4" w:rsidRPr="007D1D4C">
          <w:rPr>
            <w:rFonts w:ascii="Times New Roman" w:hAnsi="Times New Roman" w:cs="Times New Roman"/>
            <w:sz w:val="28"/>
            <w:szCs w:val="28"/>
          </w:rPr>
          <w:t>main</w:t>
        </w:r>
        <w:r w:rsidR="00F111E4" w:rsidRPr="007D1D4C">
          <w:rPr>
            <w:rFonts w:ascii="Times New Roman" w:hAnsi="Times New Roman" w:cs="Times New Roman"/>
            <w:sz w:val="28"/>
            <w:szCs w:val="28"/>
            <w:rPrChange w:id="824" w:author="Microsoft Office User" w:date="2021-11-05T18:30:00Z">
              <w:rPr>
                <w:sz w:val="28"/>
                <w:szCs w:val="28"/>
              </w:rPr>
            </w:rPrChange>
          </w:rPr>
          <w:t xml:space="preserve"> </w:t>
        </w:r>
      </w:ins>
      <w:r w:rsidRPr="007D1D4C">
        <w:rPr>
          <w:rFonts w:ascii="Times New Roman" w:hAnsi="Times New Roman" w:cs="Times New Roman"/>
          <w:sz w:val="28"/>
          <w:szCs w:val="28"/>
          <w:rPrChange w:id="825" w:author="Microsoft Office User" w:date="2021-11-05T18:30:00Z">
            <w:rPr>
              <w:sz w:val="28"/>
              <w:szCs w:val="28"/>
            </w:rPr>
          </w:rPrChange>
        </w:rPr>
        <w:t>supervisor will observe the contract on behalf of the company.</w:t>
      </w:r>
    </w:p>
    <w:p w14:paraId="0E50F0AC" w14:textId="77777777" w:rsidR="007D1D4C" w:rsidRDefault="001501AE">
      <w:pPr>
        <w:spacing w:after="200" w:line="240" w:lineRule="auto"/>
        <w:jc w:val="both"/>
        <w:rPr>
          <w:rFonts w:ascii="Times New Roman" w:hAnsi="Times New Roman" w:cs="Times New Roman"/>
          <w:sz w:val="28"/>
          <w:szCs w:val="28"/>
        </w:rPr>
        <w:pPrChange w:id="826" w:author="Microsoft Office User" w:date="2021-11-05T18:29:00Z">
          <w:pPr>
            <w:spacing w:after="200"/>
            <w:jc w:val="both"/>
          </w:pPr>
        </w:pPrChange>
      </w:pPr>
      <w:r w:rsidRPr="007D1D4C">
        <w:rPr>
          <w:rFonts w:ascii="Times New Roman" w:hAnsi="Times New Roman" w:cs="Times New Roman"/>
          <w:sz w:val="28"/>
          <w:szCs w:val="28"/>
          <w:rPrChange w:id="827" w:author="Microsoft Office User" w:date="2021-11-05T18:30:00Z">
            <w:rPr>
              <w:sz w:val="28"/>
              <w:szCs w:val="28"/>
            </w:rPr>
          </w:rPrChange>
        </w:rPr>
        <w:t>After clicking on View, you will enter the below page. From “View Contract”</w:t>
      </w:r>
      <w:ins w:id="828" w:author="mohammad reza" w:date="2021-11-04T00:31:00Z">
        <w:r w:rsidR="00EB5258" w:rsidRPr="007D1D4C">
          <w:rPr>
            <w:rFonts w:ascii="Times New Roman" w:hAnsi="Times New Roman" w:cs="Times New Roman"/>
            <w:sz w:val="28"/>
            <w:szCs w:val="28"/>
            <w:rPrChange w:id="829" w:author="Microsoft Office User" w:date="2021-11-05T18:30:00Z">
              <w:rPr>
                <w:sz w:val="28"/>
                <w:szCs w:val="28"/>
              </w:rPr>
            </w:rPrChange>
          </w:rPr>
          <w:t xml:space="preserve">, </w:t>
        </w:r>
      </w:ins>
      <w:del w:id="830" w:author="mohammad reza" w:date="2021-11-04T00:31:00Z">
        <w:r w:rsidRPr="007D1D4C" w:rsidDel="00EB5258">
          <w:rPr>
            <w:rFonts w:ascii="Times New Roman" w:hAnsi="Times New Roman" w:cs="Times New Roman"/>
            <w:sz w:val="28"/>
            <w:szCs w:val="28"/>
            <w:rPrChange w:id="831" w:author="Microsoft Office User" w:date="2021-11-05T18:30:00Z">
              <w:rPr>
                <w:sz w:val="28"/>
                <w:szCs w:val="28"/>
              </w:rPr>
            </w:rPrChange>
          </w:rPr>
          <w:delText xml:space="preserve"> </w:delText>
        </w:r>
      </w:del>
      <w:r w:rsidRPr="007D1D4C">
        <w:rPr>
          <w:rFonts w:ascii="Times New Roman" w:hAnsi="Times New Roman" w:cs="Times New Roman"/>
          <w:sz w:val="28"/>
          <w:szCs w:val="28"/>
          <w:rPrChange w:id="832" w:author="Microsoft Office User" w:date="2021-11-05T18:30:00Z">
            <w:rPr>
              <w:sz w:val="28"/>
              <w:szCs w:val="28"/>
            </w:rPr>
          </w:rPrChange>
        </w:rPr>
        <w:t xml:space="preserve">you should open the contract and then reading, downloading as </w:t>
      </w:r>
      <w:ins w:id="833" w:author="mohammad reza" w:date="2021-11-04T00:27:00Z">
        <w:r w:rsidR="00D21029" w:rsidRPr="007D1D4C">
          <w:rPr>
            <w:rFonts w:ascii="Times New Roman" w:hAnsi="Times New Roman" w:cs="Times New Roman"/>
            <w:sz w:val="28"/>
            <w:szCs w:val="28"/>
            <w:rPrChange w:id="834" w:author="Microsoft Office User" w:date="2021-11-05T18:30:00Z">
              <w:rPr>
                <w:sz w:val="28"/>
                <w:szCs w:val="28"/>
              </w:rPr>
            </w:rPrChange>
          </w:rPr>
          <w:t xml:space="preserve">a </w:t>
        </w:r>
      </w:ins>
      <w:r w:rsidRPr="007D1D4C">
        <w:rPr>
          <w:rFonts w:ascii="Times New Roman" w:hAnsi="Times New Roman" w:cs="Times New Roman"/>
          <w:sz w:val="28"/>
          <w:szCs w:val="28"/>
          <w:rPrChange w:id="835" w:author="Microsoft Office User" w:date="2021-11-05T18:30:00Z">
            <w:rPr>
              <w:sz w:val="28"/>
              <w:szCs w:val="28"/>
            </w:rPr>
          </w:rPrChange>
        </w:rPr>
        <w:t>PDF</w:t>
      </w:r>
      <w:ins w:id="836" w:author="mohammad reza" w:date="2021-11-04T00:27:00Z">
        <w:r w:rsidR="00D21029" w:rsidRPr="007D1D4C">
          <w:rPr>
            <w:rFonts w:ascii="Times New Roman" w:hAnsi="Times New Roman" w:cs="Times New Roman"/>
            <w:sz w:val="28"/>
            <w:szCs w:val="28"/>
            <w:rPrChange w:id="837" w:author="Microsoft Office User" w:date="2021-11-05T18:30:00Z">
              <w:rPr>
                <w:sz w:val="28"/>
                <w:szCs w:val="28"/>
              </w:rPr>
            </w:rPrChange>
          </w:rPr>
          <w:t xml:space="preserve"> file</w:t>
        </w:r>
      </w:ins>
      <w:r w:rsidRPr="007D1D4C">
        <w:rPr>
          <w:rFonts w:ascii="Times New Roman" w:hAnsi="Times New Roman" w:cs="Times New Roman"/>
          <w:sz w:val="28"/>
          <w:szCs w:val="28"/>
          <w:rPrChange w:id="838" w:author="Microsoft Office User" w:date="2021-11-05T18:30:00Z">
            <w:rPr>
              <w:sz w:val="28"/>
              <w:szCs w:val="28"/>
            </w:rPr>
          </w:rPrChange>
        </w:rPr>
        <w:t xml:space="preserve">, and signing. </w:t>
      </w:r>
    </w:p>
    <w:p w14:paraId="7F72A92E" w14:textId="77777777" w:rsidR="007D1D4C" w:rsidRDefault="007D1D4C" w:rsidP="007D1D4C">
      <w:pPr>
        <w:spacing w:after="200" w:line="240" w:lineRule="auto"/>
        <w:jc w:val="both"/>
        <w:rPr>
          <w:rFonts w:ascii="Times New Roman" w:hAnsi="Times New Roman" w:cs="Times New Roman"/>
          <w:sz w:val="28"/>
          <w:szCs w:val="28"/>
        </w:rPr>
      </w:pPr>
    </w:p>
    <w:p w14:paraId="53E9A572" w14:textId="522DB439" w:rsidR="00471314" w:rsidRPr="007D1D4C" w:rsidRDefault="001501AE" w:rsidP="007D1D4C">
      <w:pPr>
        <w:spacing w:after="200" w:line="240" w:lineRule="auto"/>
        <w:jc w:val="both"/>
        <w:rPr>
          <w:rFonts w:ascii="Times New Roman" w:hAnsi="Times New Roman" w:cs="Times New Roman"/>
          <w:sz w:val="28"/>
          <w:szCs w:val="28"/>
          <w:rPrChange w:id="839" w:author="Microsoft Office User" w:date="2021-11-05T18:30:00Z">
            <w:rPr>
              <w:sz w:val="28"/>
              <w:szCs w:val="28"/>
            </w:rPr>
          </w:rPrChange>
        </w:rPr>
      </w:pPr>
      <w:r w:rsidRPr="007D1D4C">
        <w:rPr>
          <w:rFonts w:ascii="Times New Roman" w:hAnsi="Times New Roman" w:cs="Times New Roman"/>
          <w:sz w:val="28"/>
          <w:szCs w:val="28"/>
          <w:rPrChange w:id="840" w:author="Microsoft Office User" w:date="2021-11-05T18:30:00Z">
            <w:rPr>
              <w:sz w:val="28"/>
              <w:szCs w:val="28"/>
            </w:rPr>
          </w:rPrChange>
        </w:rPr>
        <w:lastRenderedPageBreak/>
        <w:t>In the end, you must upload the signed contract and then press Submit button as follows.</w:t>
      </w:r>
    </w:p>
    <w:p w14:paraId="457CEB1E" w14:textId="77777777" w:rsidR="00471314" w:rsidRPr="007D1D4C" w:rsidRDefault="001501AE">
      <w:pPr>
        <w:spacing w:line="240" w:lineRule="auto"/>
        <w:jc w:val="both"/>
        <w:rPr>
          <w:ins w:id="841" w:author="Microsoft Office User" w:date="2021-11-06T14:36:00Z"/>
          <w:rFonts w:ascii="Times New Roman" w:hAnsi="Times New Roman" w:cs="Times New Roman"/>
          <w:sz w:val="28"/>
          <w:szCs w:val="28"/>
        </w:rPr>
        <w:pPrChange w:id="842" w:author="Microsoft Office User" w:date="2021-11-05T18:29:00Z">
          <w:pPr>
            <w:jc w:val="both"/>
          </w:pPr>
        </w:pPrChange>
      </w:pPr>
      <w:r w:rsidRPr="007D1D4C">
        <w:rPr>
          <w:rFonts w:ascii="Times New Roman" w:hAnsi="Times New Roman" w:cs="Times New Roman"/>
          <w:noProof/>
          <w:sz w:val="28"/>
          <w:szCs w:val="28"/>
          <w:lang w:val="en-US" w:eastAsia="en-US"/>
          <w:rPrChange w:id="843" w:author="Microsoft Office User" w:date="2021-11-05T18:30:00Z">
            <w:rPr>
              <w:noProof/>
              <w:sz w:val="28"/>
              <w:szCs w:val="28"/>
              <w:lang w:val="en-US" w:eastAsia="en-US"/>
            </w:rPr>
          </w:rPrChange>
        </w:rPr>
        <w:drawing>
          <wp:inline distT="114300" distB="114300" distL="114300" distR="114300" wp14:anchorId="5877D157" wp14:editId="07A6DEC2">
            <wp:extent cx="5943600" cy="19939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1993900"/>
                    </a:xfrm>
                    <a:prstGeom prst="rect">
                      <a:avLst/>
                    </a:prstGeom>
                    <a:ln/>
                  </pic:spPr>
                </pic:pic>
              </a:graphicData>
            </a:graphic>
          </wp:inline>
        </w:drawing>
      </w:r>
    </w:p>
    <w:p w14:paraId="2A8F8892" w14:textId="77777777" w:rsidR="006F6ABB" w:rsidRPr="007D1D4C" w:rsidRDefault="006F6ABB">
      <w:pPr>
        <w:spacing w:line="240" w:lineRule="auto"/>
        <w:jc w:val="both"/>
        <w:rPr>
          <w:rFonts w:ascii="Times New Roman" w:hAnsi="Times New Roman" w:cs="Times New Roman"/>
          <w:sz w:val="28"/>
          <w:szCs w:val="28"/>
          <w:rPrChange w:id="844" w:author="Microsoft Office User" w:date="2021-11-05T18:30:00Z">
            <w:rPr>
              <w:sz w:val="28"/>
              <w:szCs w:val="28"/>
            </w:rPr>
          </w:rPrChange>
        </w:rPr>
        <w:pPrChange w:id="845" w:author="Microsoft Office User" w:date="2021-11-05T18:29:00Z">
          <w:pPr>
            <w:jc w:val="both"/>
          </w:pPr>
        </w:pPrChange>
      </w:pPr>
    </w:p>
    <w:p w14:paraId="6454BC88" w14:textId="77777777" w:rsidR="00471314" w:rsidRPr="007D1D4C" w:rsidRDefault="001501AE">
      <w:pPr>
        <w:spacing w:after="200" w:line="240" w:lineRule="auto"/>
        <w:jc w:val="both"/>
        <w:rPr>
          <w:rFonts w:ascii="Times New Roman" w:hAnsi="Times New Roman" w:cs="Times New Roman"/>
          <w:sz w:val="28"/>
          <w:szCs w:val="28"/>
          <w:rPrChange w:id="846" w:author="Microsoft Office User" w:date="2021-11-05T18:30:00Z">
            <w:rPr>
              <w:sz w:val="28"/>
              <w:szCs w:val="28"/>
            </w:rPr>
          </w:rPrChange>
        </w:rPr>
        <w:pPrChange w:id="847" w:author="Microsoft Office User" w:date="2021-11-05T18:29:00Z">
          <w:pPr>
            <w:spacing w:after="200"/>
            <w:jc w:val="both"/>
          </w:pPr>
        </w:pPrChange>
      </w:pPr>
      <w:r w:rsidRPr="007D1D4C">
        <w:rPr>
          <w:rFonts w:ascii="Times New Roman" w:hAnsi="Times New Roman" w:cs="Times New Roman"/>
          <w:sz w:val="28"/>
          <w:szCs w:val="28"/>
          <w:rPrChange w:id="848" w:author="Microsoft Office User" w:date="2021-11-05T18:30:00Z">
            <w:rPr>
              <w:sz w:val="28"/>
              <w:szCs w:val="28"/>
            </w:rPr>
          </w:rPrChange>
        </w:rPr>
        <w:t>After that, you can see your submitted contract as follows.</w:t>
      </w:r>
    </w:p>
    <w:p w14:paraId="21D1970F" w14:textId="77777777" w:rsidR="00471314" w:rsidRPr="007D1D4C" w:rsidRDefault="001501AE">
      <w:pPr>
        <w:spacing w:line="240" w:lineRule="auto"/>
        <w:jc w:val="both"/>
        <w:rPr>
          <w:rFonts w:ascii="Times New Roman" w:hAnsi="Times New Roman" w:cs="Times New Roman"/>
          <w:sz w:val="28"/>
          <w:szCs w:val="28"/>
          <w:rPrChange w:id="849" w:author="Microsoft Office User" w:date="2021-11-05T18:30:00Z">
            <w:rPr>
              <w:sz w:val="28"/>
              <w:szCs w:val="28"/>
            </w:rPr>
          </w:rPrChange>
        </w:rPr>
        <w:pPrChange w:id="850" w:author="Microsoft Office User" w:date="2021-11-05T18:29:00Z">
          <w:pPr>
            <w:jc w:val="both"/>
          </w:pPr>
        </w:pPrChange>
      </w:pPr>
      <w:bookmarkStart w:id="851" w:name="_lnxbz9" w:colFirst="0" w:colLast="0"/>
      <w:bookmarkEnd w:id="851"/>
      <w:r w:rsidRPr="007D1D4C">
        <w:rPr>
          <w:rFonts w:ascii="Times New Roman" w:hAnsi="Times New Roman" w:cs="Times New Roman"/>
          <w:noProof/>
          <w:sz w:val="28"/>
          <w:szCs w:val="28"/>
          <w:lang w:val="en-US" w:eastAsia="en-US"/>
          <w:rPrChange w:id="852" w:author="Microsoft Office User" w:date="2021-11-05T18:30:00Z">
            <w:rPr>
              <w:noProof/>
              <w:sz w:val="28"/>
              <w:szCs w:val="28"/>
              <w:lang w:val="en-US" w:eastAsia="en-US"/>
            </w:rPr>
          </w:rPrChange>
        </w:rPr>
        <w:drawing>
          <wp:inline distT="114300" distB="114300" distL="114300" distR="114300" wp14:anchorId="27BC7E63" wp14:editId="05496181">
            <wp:extent cx="5943600" cy="2247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247900"/>
                    </a:xfrm>
                    <a:prstGeom prst="rect">
                      <a:avLst/>
                    </a:prstGeom>
                    <a:ln/>
                  </pic:spPr>
                </pic:pic>
              </a:graphicData>
            </a:graphic>
          </wp:inline>
        </w:drawing>
      </w:r>
    </w:p>
    <w:p w14:paraId="009CD246" w14:textId="77777777" w:rsidR="00471314" w:rsidRPr="007D1D4C" w:rsidRDefault="00471314">
      <w:pPr>
        <w:spacing w:line="240" w:lineRule="auto"/>
        <w:jc w:val="both"/>
        <w:rPr>
          <w:rFonts w:ascii="Times New Roman" w:hAnsi="Times New Roman" w:cs="Times New Roman"/>
          <w:sz w:val="28"/>
          <w:szCs w:val="28"/>
          <w:highlight w:val="yellow"/>
          <w:rPrChange w:id="853" w:author="Microsoft Office User" w:date="2021-11-05T18:30:00Z">
            <w:rPr>
              <w:sz w:val="28"/>
              <w:szCs w:val="28"/>
              <w:highlight w:val="yellow"/>
            </w:rPr>
          </w:rPrChange>
        </w:rPr>
        <w:pPrChange w:id="854" w:author="Microsoft Office User" w:date="2021-11-05T18:29:00Z">
          <w:pPr>
            <w:jc w:val="both"/>
          </w:pPr>
        </w:pPrChange>
      </w:pPr>
    </w:p>
    <w:p w14:paraId="1B3B8745" w14:textId="77777777" w:rsidR="00471314" w:rsidRPr="007D1D4C" w:rsidRDefault="00471314">
      <w:pPr>
        <w:spacing w:line="240" w:lineRule="auto"/>
        <w:jc w:val="both"/>
        <w:rPr>
          <w:rFonts w:ascii="Times New Roman" w:hAnsi="Times New Roman" w:cs="Times New Roman"/>
          <w:sz w:val="28"/>
          <w:szCs w:val="28"/>
          <w:highlight w:val="yellow"/>
          <w:rPrChange w:id="855" w:author="Microsoft Office User" w:date="2021-11-05T18:30:00Z">
            <w:rPr>
              <w:sz w:val="28"/>
              <w:szCs w:val="28"/>
              <w:highlight w:val="yellow"/>
            </w:rPr>
          </w:rPrChange>
        </w:rPr>
        <w:pPrChange w:id="856" w:author="Microsoft Office User" w:date="2021-11-05T18:29:00Z">
          <w:pPr>
            <w:jc w:val="both"/>
          </w:pPr>
        </w:pPrChange>
      </w:pPr>
    </w:p>
    <w:p w14:paraId="55C1329D" w14:textId="58E5A797" w:rsidR="00471314" w:rsidRPr="007D1D4C" w:rsidRDefault="001501AE">
      <w:pPr>
        <w:spacing w:line="240" w:lineRule="auto"/>
        <w:jc w:val="both"/>
        <w:rPr>
          <w:rFonts w:ascii="Times New Roman" w:hAnsi="Times New Roman" w:cs="Times New Roman"/>
          <w:sz w:val="28"/>
          <w:szCs w:val="28"/>
          <w:rPrChange w:id="857" w:author="Microsoft Office User" w:date="2021-11-05T18:30:00Z">
            <w:rPr>
              <w:sz w:val="28"/>
              <w:szCs w:val="28"/>
            </w:rPr>
          </w:rPrChange>
        </w:rPr>
        <w:pPrChange w:id="858" w:author="Microsoft Office User" w:date="2021-11-05T18:29:00Z">
          <w:pPr>
            <w:jc w:val="both"/>
          </w:pPr>
        </w:pPrChange>
      </w:pPr>
      <w:del w:id="859" w:author="Microsoft Office User" w:date="2021-11-06T14:36:00Z">
        <w:r w:rsidRPr="007D1D4C" w:rsidDel="006F6ABB">
          <w:rPr>
            <w:rFonts w:ascii="Times New Roman" w:hAnsi="Times New Roman" w:cs="Times New Roman"/>
            <w:sz w:val="28"/>
            <w:szCs w:val="28"/>
            <w:rPrChange w:id="860" w:author="Microsoft Office User" w:date="2021-11-05T18:30:00Z">
              <w:rPr>
                <w:sz w:val="28"/>
                <w:szCs w:val="28"/>
              </w:rPr>
            </w:rPrChange>
          </w:rPr>
          <w:delText xml:space="preserve">But if you want to be a </w:delText>
        </w:r>
      </w:del>
      <w:del w:id="861" w:author="Microsoft Office User" w:date="2021-11-06T14:35:00Z">
        <w:r w:rsidRPr="007D1D4C" w:rsidDel="006F6ABB">
          <w:rPr>
            <w:rFonts w:ascii="Times New Roman" w:hAnsi="Times New Roman" w:cs="Times New Roman"/>
            <w:sz w:val="28"/>
            <w:szCs w:val="28"/>
            <w:rPrChange w:id="862" w:author="Microsoft Office User" w:date="2021-11-05T18:30:00Z">
              <w:rPr>
                <w:sz w:val="28"/>
                <w:szCs w:val="28"/>
              </w:rPr>
            </w:rPrChange>
          </w:rPr>
          <w:delText>M</w:delText>
        </w:r>
      </w:del>
      <w:del w:id="863" w:author="Microsoft Office User" w:date="2021-11-06T14:36:00Z">
        <w:r w:rsidRPr="007D1D4C" w:rsidDel="006F6ABB">
          <w:rPr>
            <w:rFonts w:ascii="Times New Roman" w:hAnsi="Times New Roman" w:cs="Times New Roman"/>
            <w:sz w:val="28"/>
            <w:szCs w:val="28"/>
            <w:rPrChange w:id="864" w:author="Microsoft Office User" w:date="2021-11-05T18:30:00Z">
              <w:rPr>
                <w:sz w:val="28"/>
                <w:szCs w:val="28"/>
              </w:rPr>
            </w:rPrChange>
          </w:rPr>
          <w:delText xml:space="preserve">ain </w:delText>
        </w:r>
      </w:del>
      <w:del w:id="865" w:author="Microsoft Office User" w:date="2021-11-06T14:35:00Z">
        <w:r w:rsidRPr="007D1D4C" w:rsidDel="006F6ABB">
          <w:rPr>
            <w:rFonts w:ascii="Times New Roman" w:hAnsi="Times New Roman" w:cs="Times New Roman"/>
            <w:sz w:val="28"/>
            <w:szCs w:val="28"/>
            <w:rPrChange w:id="866" w:author="Microsoft Office User" w:date="2021-11-05T18:30:00Z">
              <w:rPr>
                <w:sz w:val="28"/>
                <w:szCs w:val="28"/>
              </w:rPr>
            </w:rPrChange>
          </w:rPr>
          <w:delText>S</w:delText>
        </w:r>
      </w:del>
      <w:del w:id="867" w:author="Microsoft Office User" w:date="2021-11-06T14:36:00Z">
        <w:r w:rsidRPr="007D1D4C" w:rsidDel="006F6ABB">
          <w:rPr>
            <w:rFonts w:ascii="Times New Roman" w:hAnsi="Times New Roman" w:cs="Times New Roman"/>
            <w:sz w:val="28"/>
            <w:szCs w:val="28"/>
            <w:rPrChange w:id="868" w:author="Microsoft Office User" w:date="2021-11-05T18:30:00Z">
              <w:rPr>
                <w:sz w:val="28"/>
                <w:szCs w:val="28"/>
              </w:rPr>
            </w:rPrChange>
          </w:rPr>
          <w:delText>upervisor of your project, after accepting your project and your main supervisor role</w:delText>
        </w:r>
      </w:del>
      <w:ins w:id="869" w:author="mohammad reza" w:date="2021-11-04T00:28:00Z">
        <w:del w:id="870" w:author="Microsoft Office User" w:date="2021-11-06T14:36:00Z">
          <w:r w:rsidR="00D21029" w:rsidRPr="007D1D4C" w:rsidDel="006F6ABB">
            <w:rPr>
              <w:rFonts w:ascii="Times New Roman" w:hAnsi="Times New Roman" w:cs="Times New Roman"/>
              <w:sz w:val="28"/>
              <w:szCs w:val="28"/>
              <w:rPrChange w:id="871" w:author="Microsoft Office User" w:date="2021-11-05T18:30:00Z">
                <w:rPr>
                  <w:sz w:val="28"/>
                  <w:szCs w:val="28"/>
                </w:rPr>
              </w:rPrChange>
            </w:rPr>
            <w:delText>s</w:delText>
          </w:r>
        </w:del>
      </w:ins>
      <w:del w:id="872" w:author="Microsoft Office User" w:date="2021-11-06T14:36:00Z">
        <w:r w:rsidRPr="007D1D4C" w:rsidDel="006F6ABB">
          <w:rPr>
            <w:rFonts w:ascii="Times New Roman" w:hAnsi="Times New Roman" w:cs="Times New Roman"/>
            <w:sz w:val="28"/>
            <w:szCs w:val="28"/>
            <w:rPrChange w:id="873" w:author="Microsoft Office User" w:date="2021-11-05T18:30:00Z">
              <w:rPr>
                <w:sz w:val="28"/>
                <w:szCs w:val="28"/>
              </w:rPr>
            </w:rPrChange>
          </w:rPr>
          <w:delText>, a contract will be sent to you</w:delText>
        </w:r>
      </w:del>
      <w:ins w:id="874" w:author="mohammad reza" w:date="2021-11-04T00:29:00Z">
        <w:del w:id="875" w:author="Microsoft Office User" w:date="2021-11-06T14:36:00Z">
          <w:r w:rsidR="00D21029" w:rsidRPr="007D1D4C" w:rsidDel="006F6ABB">
            <w:rPr>
              <w:rFonts w:ascii="Times New Roman" w:hAnsi="Times New Roman" w:cs="Times New Roman"/>
              <w:sz w:val="28"/>
              <w:szCs w:val="28"/>
              <w:rPrChange w:id="876" w:author="Microsoft Office User" w:date="2021-11-05T18:30:00Z">
                <w:rPr>
                  <w:sz w:val="28"/>
                  <w:szCs w:val="28"/>
                </w:rPr>
              </w:rPrChange>
            </w:rPr>
            <w:delText xml:space="preserve"> </w:delText>
          </w:r>
        </w:del>
        <w:del w:id="877" w:author="Microsoft Office User" w:date="2021-11-06T14:35:00Z">
          <w:r w:rsidR="00D21029" w:rsidRPr="007D1D4C" w:rsidDel="006F6ABB">
            <w:rPr>
              <w:rFonts w:ascii="Times New Roman" w:hAnsi="Times New Roman" w:cs="Times New Roman"/>
              <w:sz w:val="28"/>
              <w:szCs w:val="28"/>
              <w:rPrChange w:id="878" w:author="Microsoft Office User" w:date="2021-11-05T18:30:00Z">
                <w:rPr>
                  <w:sz w:val="28"/>
                  <w:szCs w:val="28"/>
                </w:rPr>
              </w:rPrChange>
            </w:rPr>
            <w:delText>in order</w:delText>
          </w:r>
        </w:del>
      </w:ins>
      <w:ins w:id="879" w:author="mohammad reza" w:date="2021-11-04T00:30:00Z">
        <w:del w:id="880" w:author="Microsoft Office User" w:date="2021-11-06T14:35:00Z">
          <w:r w:rsidR="00D21029" w:rsidRPr="007D1D4C" w:rsidDel="006F6ABB">
            <w:rPr>
              <w:rFonts w:ascii="Times New Roman" w:hAnsi="Times New Roman" w:cs="Times New Roman"/>
              <w:sz w:val="28"/>
              <w:szCs w:val="28"/>
              <w:rPrChange w:id="881" w:author="Microsoft Office User" w:date="2021-11-05T18:30:00Z">
                <w:rPr>
                  <w:sz w:val="28"/>
                  <w:szCs w:val="28"/>
                </w:rPr>
              </w:rPrChange>
            </w:rPr>
            <w:delText xml:space="preserve"> to </w:delText>
          </w:r>
        </w:del>
      </w:ins>
      <w:del w:id="882" w:author="Microsoft Office User" w:date="2021-11-06T14:35:00Z">
        <w:r w:rsidRPr="007D1D4C" w:rsidDel="006F6ABB">
          <w:rPr>
            <w:rFonts w:ascii="Times New Roman" w:hAnsi="Times New Roman" w:cs="Times New Roman"/>
            <w:sz w:val="28"/>
            <w:szCs w:val="28"/>
            <w:rPrChange w:id="883" w:author="Microsoft Office User" w:date="2021-11-05T18:30:00Z">
              <w:rPr>
                <w:sz w:val="28"/>
                <w:szCs w:val="28"/>
              </w:rPr>
            </w:rPrChange>
          </w:rPr>
          <w:delText xml:space="preserve">. </w:delText>
        </w:r>
      </w:del>
      <w:r w:rsidRPr="007D1D4C">
        <w:rPr>
          <w:rFonts w:ascii="Times New Roman" w:hAnsi="Times New Roman" w:cs="Times New Roman"/>
          <w:sz w:val="28"/>
          <w:szCs w:val="28"/>
          <w:rPrChange w:id="884" w:author="Microsoft Office User" w:date="2021-11-05T18:30:00Z">
            <w:rPr>
              <w:sz w:val="28"/>
              <w:szCs w:val="28"/>
            </w:rPr>
          </w:rPrChange>
        </w:rPr>
        <w:t xml:space="preserve">After signing the contract and confirming it by the Research Director, you can form your team (As described in the previous sections). Then you can introduce your team to </w:t>
      </w:r>
      <w:del w:id="885" w:author="Microsoft Office User" w:date="2021-11-06T14:37:00Z">
        <w:r w:rsidRPr="007D1D4C" w:rsidDel="006F6ABB">
          <w:rPr>
            <w:rFonts w:ascii="Times New Roman" w:hAnsi="Times New Roman" w:cs="Times New Roman"/>
            <w:sz w:val="28"/>
            <w:szCs w:val="28"/>
            <w:rPrChange w:id="886" w:author="Microsoft Office User" w:date="2021-11-05T18:30:00Z">
              <w:rPr>
                <w:sz w:val="28"/>
                <w:szCs w:val="28"/>
              </w:rPr>
            </w:rPrChange>
          </w:rPr>
          <w:delText>Tecvico</w:delText>
        </w:r>
      </w:del>
      <w:ins w:id="887" w:author="Microsoft Office User" w:date="2021-11-06T14:37:00Z">
        <w:r w:rsidR="006F6ABB" w:rsidRPr="007D1D4C">
          <w:rPr>
            <w:rFonts w:ascii="Times New Roman" w:hAnsi="Times New Roman" w:cs="Times New Roman"/>
            <w:sz w:val="28"/>
            <w:szCs w:val="28"/>
            <w:rPrChange w:id="888" w:author="Microsoft Office User" w:date="2021-11-05T18:30:00Z">
              <w:rPr>
                <w:sz w:val="28"/>
                <w:szCs w:val="28"/>
              </w:rPr>
            </w:rPrChange>
          </w:rPr>
          <w:t>T</w:t>
        </w:r>
        <w:r w:rsidR="006F6ABB" w:rsidRPr="007D1D4C">
          <w:rPr>
            <w:rFonts w:ascii="Times New Roman" w:hAnsi="Times New Roman" w:cs="Times New Roman"/>
            <w:sz w:val="28"/>
            <w:szCs w:val="28"/>
          </w:rPr>
          <w:t>ECVICO</w:t>
        </w:r>
      </w:ins>
      <w:r w:rsidRPr="007D1D4C">
        <w:rPr>
          <w:rFonts w:ascii="Times New Roman" w:hAnsi="Times New Roman" w:cs="Times New Roman"/>
          <w:sz w:val="28"/>
          <w:szCs w:val="28"/>
          <w:rPrChange w:id="889" w:author="Microsoft Office User" w:date="2021-11-05T18:30:00Z">
            <w:rPr>
              <w:sz w:val="28"/>
              <w:szCs w:val="28"/>
            </w:rPr>
          </w:rPrChange>
        </w:rPr>
        <w:t>. The project will be started with the approval of the contract of the member involved in the project.</w:t>
      </w:r>
    </w:p>
    <w:p w14:paraId="6FBFA07D" w14:textId="77777777" w:rsidR="00471314" w:rsidRPr="007D1D4C" w:rsidDel="006F6ABB" w:rsidRDefault="00471314">
      <w:pPr>
        <w:spacing w:line="240" w:lineRule="auto"/>
        <w:jc w:val="both"/>
        <w:rPr>
          <w:del w:id="890" w:author="Microsoft Office User" w:date="2021-11-06T14:37:00Z"/>
          <w:rFonts w:ascii="Times New Roman" w:hAnsi="Times New Roman" w:cs="Times New Roman"/>
          <w:b/>
          <w:sz w:val="28"/>
          <w:szCs w:val="28"/>
          <w:rPrChange w:id="891" w:author="Microsoft Office User" w:date="2021-11-05T18:30:00Z">
            <w:rPr>
              <w:del w:id="892" w:author="Microsoft Office User" w:date="2021-11-06T14:37:00Z"/>
              <w:b/>
              <w:sz w:val="28"/>
              <w:szCs w:val="28"/>
            </w:rPr>
          </w:rPrChange>
        </w:rPr>
        <w:pPrChange w:id="893" w:author="Microsoft Office User" w:date="2021-11-05T18:29:00Z">
          <w:pPr>
            <w:jc w:val="both"/>
          </w:pPr>
        </w:pPrChange>
      </w:pPr>
    </w:p>
    <w:p w14:paraId="257CCFB3" w14:textId="77777777" w:rsidR="00471314" w:rsidRPr="007D1D4C" w:rsidRDefault="00471314">
      <w:pPr>
        <w:spacing w:line="240" w:lineRule="auto"/>
        <w:jc w:val="both"/>
        <w:rPr>
          <w:rFonts w:ascii="Times New Roman" w:hAnsi="Times New Roman" w:cs="Times New Roman"/>
          <w:b/>
          <w:sz w:val="28"/>
          <w:szCs w:val="28"/>
          <w:rPrChange w:id="894" w:author="Microsoft Office User" w:date="2021-11-05T18:30:00Z">
            <w:rPr>
              <w:b/>
              <w:sz w:val="28"/>
              <w:szCs w:val="28"/>
            </w:rPr>
          </w:rPrChange>
        </w:rPr>
        <w:pPrChange w:id="895" w:author="Microsoft Office User" w:date="2021-11-05T18:29:00Z">
          <w:pPr>
            <w:jc w:val="both"/>
          </w:pPr>
        </w:pPrChange>
      </w:pPr>
    </w:p>
    <w:p w14:paraId="7303749F" w14:textId="7D5B2517" w:rsidR="006F6ABB" w:rsidRPr="007D1D4C" w:rsidRDefault="006F6ABB" w:rsidP="006F6ABB">
      <w:pPr>
        <w:spacing w:line="240" w:lineRule="auto"/>
        <w:jc w:val="both"/>
        <w:rPr>
          <w:ins w:id="896" w:author="Microsoft Office User" w:date="2021-11-06T14:36:00Z"/>
          <w:rFonts w:ascii="Times New Roman" w:hAnsi="Times New Roman" w:cs="Times New Roman"/>
          <w:sz w:val="28"/>
          <w:szCs w:val="28"/>
        </w:rPr>
      </w:pPr>
      <w:ins w:id="897" w:author="Microsoft Office User" w:date="2021-11-06T14:37:00Z">
        <w:r w:rsidRPr="007D1D4C">
          <w:rPr>
            <w:rFonts w:ascii="Times New Roman" w:hAnsi="Times New Roman" w:cs="Times New Roman"/>
            <w:b/>
            <w:sz w:val="28"/>
            <w:szCs w:val="28"/>
          </w:rPr>
          <w:t>Note</w:t>
        </w:r>
        <w:r w:rsidRPr="007D1D4C">
          <w:rPr>
            <w:rFonts w:ascii="Times New Roman" w:hAnsi="Times New Roman" w:cs="Times New Roman"/>
            <w:sz w:val="28"/>
            <w:szCs w:val="28"/>
          </w:rPr>
          <w:t xml:space="preserve">: </w:t>
        </w:r>
      </w:ins>
      <w:ins w:id="898" w:author="Microsoft Office User" w:date="2021-11-06T14:36:00Z">
        <w:r w:rsidRPr="007D1D4C">
          <w:rPr>
            <w:rFonts w:ascii="Times New Roman" w:hAnsi="Times New Roman" w:cs="Times New Roman"/>
            <w:sz w:val="28"/>
            <w:szCs w:val="28"/>
          </w:rPr>
          <w:t>If your defined project has been accepted by TECVICO and you would not like to be the main supervisor on this project, the company will select the Main Supervisor and her/his team to accomplish the project. If you agree, you must sign the contract which the company will send you.</w:t>
        </w:r>
      </w:ins>
    </w:p>
    <w:p w14:paraId="4038DC45" w14:textId="77777777" w:rsidR="00471314" w:rsidRPr="007D1D4C" w:rsidRDefault="00471314">
      <w:pPr>
        <w:spacing w:line="240" w:lineRule="auto"/>
        <w:jc w:val="both"/>
        <w:rPr>
          <w:rFonts w:ascii="Times New Roman" w:hAnsi="Times New Roman" w:cs="Times New Roman"/>
          <w:b/>
          <w:sz w:val="28"/>
          <w:szCs w:val="28"/>
          <w:rPrChange w:id="899" w:author="Microsoft Office User" w:date="2021-11-05T18:30:00Z">
            <w:rPr>
              <w:b/>
              <w:sz w:val="28"/>
              <w:szCs w:val="28"/>
            </w:rPr>
          </w:rPrChange>
        </w:rPr>
        <w:pPrChange w:id="900" w:author="Microsoft Office User" w:date="2021-11-05T18:29:00Z">
          <w:pPr>
            <w:jc w:val="both"/>
          </w:pPr>
        </w:pPrChange>
      </w:pPr>
    </w:p>
    <w:p w14:paraId="60671F87" w14:textId="77777777" w:rsidR="00471314" w:rsidRPr="007D1D4C" w:rsidRDefault="00471314">
      <w:pPr>
        <w:spacing w:line="240" w:lineRule="auto"/>
        <w:jc w:val="both"/>
        <w:rPr>
          <w:rFonts w:ascii="Times New Roman" w:hAnsi="Times New Roman" w:cs="Times New Roman"/>
          <w:b/>
          <w:sz w:val="28"/>
          <w:szCs w:val="28"/>
          <w:rPrChange w:id="901" w:author="Microsoft Office User" w:date="2021-11-05T18:30:00Z">
            <w:rPr>
              <w:b/>
              <w:sz w:val="28"/>
              <w:szCs w:val="28"/>
            </w:rPr>
          </w:rPrChange>
        </w:rPr>
        <w:pPrChange w:id="902" w:author="Microsoft Office User" w:date="2021-11-05T18:29:00Z">
          <w:pPr>
            <w:jc w:val="both"/>
          </w:pPr>
        </w:pPrChange>
      </w:pPr>
    </w:p>
    <w:p w14:paraId="6F315D6D" w14:textId="77777777" w:rsidR="00471314" w:rsidRPr="007D1D4C" w:rsidRDefault="00471314">
      <w:pPr>
        <w:spacing w:line="240" w:lineRule="auto"/>
        <w:jc w:val="both"/>
        <w:rPr>
          <w:rFonts w:ascii="Times New Roman" w:hAnsi="Times New Roman" w:cs="Times New Roman"/>
          <w:b/>
          <w:sz w:val="28"/>
          <w:szCs w:val="28"/>
          <w:rPrChange w:id="903" w:author="Microsoft Office User" w:date="2021-11-05T18:30:00Z">
            <w:rPr>
              <w:b/>
              <w:sz w:val="28"/>
              <w:szCs w:val="28"/>
            </w:rPr>
          </w:rPrChange>
        </w:rPr>
        <w:pPrChange w:id="904" w:author="Microsoft Office User" w:date="2021-11-05T18:29:00Z">
          <w:pPr>
            <w:jc w:val="both"/>
          </w:pPr>
        </w:pPrChange>
      </w:pPr>
    </w:p>
    <w:p w14:paraId="53DA0134" w14:textId="77777777" w:rsidR="00471314" w:rsidRPr="007D1D4C" w:rsidRDefault="00471314">
      <w:pPr>
        <w:spacing w:line="240" w:lineRule="auto"/>
        <w:jc w:val="both"/>
        <w:rPr>
          <w:rFonts w:ascii="Times New Roman" w:hAnsi="Times New Roman" w:cs="Times New Roman"/>
          <w:b/>
          <w:sz w:val="28"/>
          <w:szCs w:val="28"/>
          <w:rPrChange w:id="905" w:author="Microsoft Office User" w:date="2021-11-05T18:30:00Z">
            <w:rPr>
              <w:b/>
              <w:sz w:val="28"/>
              <w:szCs w:val="28"/>
            </w:rPr>
          </w:rPrChange>
        </w:rPr>
        <w:pPrChange w:id="906" w:author="Microsoft Office User" w:date="2021-11-05T18:29:00Z">
          <w:pPr>
            <w:jc w:val="both"/>
          </w:pPr>
        </w:pPrChange>
      </w:pPr>
    </w:p>
    <w:p w14:paraId="6D6D033A" w14:textId="77777777" w:rsidR="00471314" w:rsidRPr="007D1D4C" w:rsidRDefault="00471314">
      <w:pPr>
        <w:spacing w:line="240" w:lineRule="auto"/>
        <w:jc w:val="both"/>
        <w:rPr>
          <w:rFonts w:ascii="Times New Roman" w:hAnsi="Times New Roman" w:cs="Times New Roman"/>
          <w:sz w:val="28"/>
          <w:szCs w:val="28"/>
          <w:rPrChange w:id="907" w:author="Microsoft Office User" w:date="2021-11-05T18:30:00Z">
            <w:rPr>
              <w:sz w:val="28"/>
              <w:szCs w:val="28"/>
            </w:rPr>
          </w:rPrChange>
        </w:rPr>
        <w:pPrChange w:id="908" w:author="Microsoft Office User" w:date="2021-11-05T18:29:00Z">
          <w:pPr>
            <w:jc w:val="both"/>
          </w:pPr>
        </w:pPrChange>
      </w:pPr>
    </w:p>
    <w:p w14:paraId="0A21B206" w14:textId="77777777" w:rsidR="00471314" w:rsidRPr="007D1D4C" w:rsidRDefault="00471314">
      <w:pPr>
        <w:spacing w:line="240" w:lineRule="auto"/>
        <w:jc w:val="both"/>
        <w:rPr>
          <w:rFonts w:ascii="Times New Roman" w:hAnsi="Times New Roman" w:cs="Times New Roman"/>
          <w:rPrChange w:id="909" w:author="Microsoft Office User" w:date="2021-11-05T18:30:00Z">
            <w:rPr/>
          </w:rPrChange>
        </w:rPr>
        <w:pPrChange w:id="910" w:author="Microsoft Office User" w:date="2021-11-05T18:29:00Z">
          <w:pPr>
            <w:jc w:val="both"/>
          </w:pPr>
        </w:pPrChange>
      </w:pPr>
    </w:p>
    <w:p w14:paraId="49B73DA9" w14:textId="77777777" w:rsidR="00471314" w:rsidRPr="007D1D4C" w:rsidRDefault="00471314">
      <w:pPr>
        <w:spacing w:line="240" w:lineRule="auto"/>
        <w:jc w:val="both"/>
        <w:rPr>
          <w:rFonts w:ascii="Times New Roman" w:hAnsi="Times New Roman" w:cs="Times New Roman"/>
          <w:rPrChange w:id="911" w:author="Microsoft Office User" w:date="2021-11-05T18:30:00Z">
            <w:rPr/>
          </w:rPrChange>
        </w:rPr>
        <w:pPrChange w:id="912" w:author="Microsoft Office User" w:date="2021-11-05T18:29:00Z">
          <w:pPr>
            <w:jc w:val="both"/>
          </w:pPr>
        </w:pPrChange>
      </w:pPr>
    </w:p>
    <w:p w14:paraId="15C5600D" w14:textId="77777777" w:rsidR="00471314" w:rsidRPr="007D1D4C" w:rsidRDefault="00471314">
      <w:pPr>
        <w:spacing w:line="240" w:lineRule="auto"/>
        <w:jc w:val="both"/>
        <w:rPr>
          <w:rFonts w:ascii="Times New Roman" w:hAnsi="Times New Roman" w:cs="Times New Roman"/>
          <w:rPrChange w:id="913" w:author="Microsoft Office User" w:date="2021-11-05T18:30:00Z">
            <w:rPr/>
          </w:rPrChange>
        </w:rPr>
        <w:pPrChange w:id="914" w:author="Microsoft Office User" w:date="2021-11-05T18:29:00Z">
          <w:pPr>
            <w:jc w:val="both"/>
          </w:pPr>
        </w:pPrChange>
      </w:pPr>
    </w:p>
    <w:p w14:paraId="50029C87" w14:textId="77777777" w:rsidR="00471314" w:rsidRPr="007D1D4C" w:rsidRDefault="00471314">
      <w:pPr>
        <w:spacing w:line="240" w:lineRule="auto"/>
        <w:jc w:val="both"/>
        <w:rPr>
          <w:rFonts w:ascii="Times New Roman" w:hAnsi="Times New Roman" w:cs="Times New Roman"/>
          <w:rPrChange w:id="915" w:author="Microsoft Office User" w:date="2021-11-05T18:30:00Z">
            <w:rPr/>
          </w:rPrChange>
        </w:rPr>
        <w:pPrChange w:id="916" w:author="Microsoft Office User" w:date="2021-11-05T18:29:00Z">
          <w:pPr>
            <w:jc w:val="both"/>
          </w:pPr>
        </w:pPrChange>
      </w:pPr>
    </w:p>
    <w:p w14:paraId="0F3BBDAA" w14:textId="77777777" w:rsidR="00471314" w:rsidRPr="007D1D4C" w:rsidRDefault="00471314">
      <w:pPr>
        <w:spacing w:line="240" w:lineRule="auto"/>
        <w:jc w:val="both"/>
        <w:rPr>
          <w:rFonts w:ascii="Times New Roman" w:hAnsi="Times New Roman" w:cs="Times New Roman"/>
          <w:rPrChange w:id="917" w:author="Microsoft Office User" w:date="2021-11-05T18:30:00Z">
            <w:rPr/>
          </w:rPrChange>
        </w:rPr>
        <w:pPrChange w:id="918" w:author="Microsoft Office User" w:date="2021-11-05T18:29:00Z">
          <w:pPr>
            <w:jc w:val="both"/>
          </w:pPr>
        </w:pPrChange>
      </w:pPr>
    </w:p>
    <w:p w14:paraId="01E7D557" w14:textId="77777777" w:rsidR="00471314" w:rsidRPr="007D1D4C" w:rsidRDefault="00471314">
      <w:pPr>
        <w:spacing w:line="240" w:lineRule="auto"/>
        <w:jc w:val="both"/>
        <w:rPr>
          <w:rFonts w:ascii="Times New Roman" w:hAnsi="Times New Roman" w:cs="Times New Roman"/>
          <w:rPrChange w:id="919" w:author="Microsoft Office User" w:date="2021-11-05T18:30:00Z">
            <w:rPr/>
          </w:rPrChange>
        </w:rPr>
        <w:pPrChange w:id="920" w:author="Microsoft Office User" w:date="2021-11-05T18:29:00Z">
          <w:pPr>
            <w:jc w:val="both"/>
          </w:pPr>
        </w:pPrChange>
      </w:pPr>
    </w:p>
    <w:p w14:paraId="35F00F06" w14:textId="77777777" w:rsidR="00471314" w:rsidRPr="007D1D4C" w:rsidRDefault="00471314">
      <w:pPr>
        <w:spacing w:line="240" w:lineRule="auto"/>
        <w:jc w:val="both"/>
        <w:rPr>
          <w:rFonts w:ascii="Times New Roman" w:hAnsi="Times New Roman" w:cs="Times New Roman"/>
          <w:rPrChange w:id="921" w:author="Microsoft Office User" w:date="2021-11-05T18:30:00Z">
            <w:rPr/>
          </w:rPrChange>
        </w:rPr>
        <w:pPrChange w:id="922" w:author="Microsoft Office User" w:date="2021-11-05T18:29:00Z">
          <w:pPr>
            <w:jc w:val="both"/>
          </w:pPr>
        </w:pPrChange>
      </w:pPr>
    </w:p>
    <w:p w14:paraId="557D174C" w14:textId="77777777" w:rsidR="00471314" w:rsidRPr="007D1D4C" w:rsidRDefault="00471314">
      <w:pPr>
        <w:spacing w:line="240" w:lineRule="auto"/>
        <w:jc w:val="both"/>
        <w:rPr>
          <w:rFonts w:ascii="Times New Roman" w:hAnsi="Times New Roman" w:cs="Times New Roman"/>
          <w:rPrChange w:id="923" w:author="Microsoft Office User" w:date="2021-11-05T18:30:00Z">
            <w:rPr/>
          </w:rPrChange>
        </w:rPr>
        <w:pPrChange w:id="924" w:author="Microsoft Office User" w:date="2021-11-05T18:29:00Z">
          <w:pPr>
            <w:jc w:val="both"/>
          </w:pPr>
        </w:pPrChange>
      </w:pPr>
    </w:p>
    <w:p w14:paraId="3AF39F58" w14:textId="77777777" w:rsidR="00471314" w:rsidRPr="007D1D4C" w:rsidRDefault="00471314">
      <w:pPr>
        <w:spacing w:line="240" w:lineRule="auto"/>
        <w:jc w:val="both"/>
        <w:rPr>
          <w:rFonts w:ascii="Times New Roman" w:hAnsi="Times New Roman" w:cs="Times New Roman"/>
          <w:rPrChange w:id="925" w:author="Microsoft Office User" w:date="2021-11-05T18:30:00Z">
            <w:rPr/>
          </w:rPrChange>
        </w:rPr>
        <w:pPrChange w:id="926" w:author="Microsoft Office User" w:date="2021-11-05T18:29:00Z">
          <w:pPr>
            <w:jc w:val="both"/>
          </w:pPr>
        </w:pPrChange>
      </w:pPr>
    </w:p>
    <w:p w14:paraId="2F34B98D" w14:textId="77777777" w:rsidR="00471314" w:rsidRPr="007D1D4C" w:rsidRDefault="00471314">
      <w:pPr>
        <w:spacing w:line="240" w:lineRule="auto"/>
        <w:jc w:val="both"/>
        <w:rPr>
          <w:rFonts w:ascii="Times New Roman" w:hAnsi="Times New Roman" w:cs="Times New Roman"/>
          <w:rPrChange w:id="927" w:author="Microsoft Office User" w:date="2021-11-05T18:30:00Z">
            <w:rPr/>
          </w:rPrChange>
        </w:rPr>
        <w:pPrChange w:id="928" w:author="Microsoft Office User" w:date="2021-11-05T18:29:00Z">
          <w:pPr>
            <w:jc w:val="both"/>
          </w:pPr>
        </w:pPrChange>
      </w:pPr>
    </w:p>
    <w:p w14:paraId="14BF341C" w14:textId="77777777" w:rsidR="00471314" w:rsidRPr="007D1D4C" w:rsidRDefault="00471314">
      <w:pPr>
        <w:spacing w:line="240" w:lineRule="auto"/>
        <w:jc w:val="both"/>
        <w:rPr>
          <w:rFonts w:ascii="Times New Roman" w:hAnsi="Times New Roman" w:cs="Times New Roman"/>
          <w:rPrChange w:id="929" w:author="Microsoft Office User" w:date="2021-11-05T18:30:00Z">
            <w:rPr/>
          </w:rPrChange>
        </w:rPr>
        <w:pPrChange w:id="930" w:author="Microsoft Office User" w:date="2021-11-05T18:29:00Z">
          <w:pPr>
            <w:jc w:val="both"/>
          </w:pPr>
        </w:pPrChange>
      </w:pPr>
    </w:p>
    <w:p w14:paraId="063EE081" w14:textId="77777777" w:rsidR="00471314" w:rsidRPr="007D1D4C" w:rsidRDefault="00471314">
      <w:pPr>
        <w:spacing w:line="240" w:lineRule="auto"/>
        <w:jc w:val="both"/>
        <w:rPr>
          <w:rFonts w:ascii="Times New Roman" w:hAnsi="Times New Roman" w:cs="Times New Roman"/>
          <w:rPrChange w:id="931" w:author="Microsoft Office User" w:date="2021-11-05T18:30:00Z">
            <w:rPr/>
          </w:rPrChange>
        </w:rPr>
        <w:pPrChange w:id="932" w:author="Microsoft Office User" w:date="2021-11-05T18:29:00Z">
          <w:pPr>
            <w:jc w:val="both"/>
          </w:pPr>
        </w:pPrChange>
      </w:pPr>
    </w:p>
    <w:p w14:paraId="35376F88" w14:textId="77777777" w:rsidR="00471314" w:rsidRPr="007D1D4C" w:rsidRDefault="00471314">
      <w:pPr>
        <w:spacing w:line="240" w:lineRule="auto"/>
        <w:jc w:val="both"/>
        <w:rPr>
          <w:rFonts w:ascii="Times New Roman" w:hAnsi="Times New Roman" w:cs="Times New Roman"/>
          <w:rPrChange w:id="933" w:author="Microsoft Office User" w:date="2021-11-05T18:30:00Z">
            <w:rPr/>
          </w:rPrChange>
        </w:rPr>
        <w:pPrChange w:id="934" w:author="Microsoft Office User" w:date="2021-11-05T18:29:00Z">
          <w:pPr>
            <w:jc w:val="both"/>
          </w:pPr>
        </w:pPrChange>
      </w:pPr>
    </w:p>
    <w:p w14:paraId="2ABE96DD" w14:textId="77777777" w:rsidR="00471314" w:rsidRPr="007D1D4C" w:rsidRDefault="00471314">
      <w:pPr>
        <w:spacing w:line="240" w:lineRule="auto"/>
        <w:jc w:val="both"/>
        <w:rPr>
          <w:rFonts w:ascii="Times New Roman" w:hAnsi="Times New Roman" w:cs="Times New Roman"/>
          <w:rPrChange w:id="935" w:author="Microsoft Office User" w:date="2021-11-05T18:30:00Z">
            <w:rPr/>
          </w:rPrChange>
        </w:rPr>
        <w:pPrChange w:id="936" w:author="Microsoft Office User" w:date="2021-11-05T18:29:00Z">
          <w:pPr>
            <w:jc w:val="both"/>
          </w:pPr>
        </w:pPrChange>
      </w:pPr>
    </w:p>
    <w:p w14:paraId="6CAE69AF" w14:textId="77777777" w:rsidR="00471314" w:rsidRPr="007D1D4C" w:rsidRDefault="00471314">
      <w:pPr>
        <w:spacing w:line="240" w:lineRule="auto"/>
        <w:jc w:val="both"/>
        <w:rPr>
          <w:rFonts w:ascii="Times New Roman" w:hAnsi="Times New Roman" w:cs="Times New Roman"/>
          <w:sz w:val="28"/>
          <w:szCs w:val="28"/>
          <w:rPrChange w:id="937" w:author="Microsoft Office User" w:date="2021-11-05T18:30:00Z">
            <w:rPr>
              <w:sz w:val="28"/>
              <w:szCs w:val="28"/>
            </w:rPr>
          </w:rPrChange>
        </w:rPr>
        <w:pPrChange w:id="938" w:author="Microsoft Office User" w:date="2021-11-05T18:29:00Z">
          <w:pPr>
            <w:jc w:val="both"/>
          </w:pPr>
        </w:pPrChange>
      </w:pPr>
    </w:p>
    <w:p w14:paraId="7A1950C3" w14:textId="77777777" w:rsidR="00471314" w:rsidRPr="007D1D4C" w:rsidRDefault="00471314">
      <w:pPr>
        <w:spacing w:after="200" w:line="240" w:lineRule="auto"/>
        <w:jc w:val="both"/>
        <w:rPr>
          <w:rFonts w:ascii="Times New Roman" w:hAnsi="Times New Roman" w:cs="Times New Roman"/>
          <w:b/>
          <w:color w:val="980000"/>
          <w:sz w:val="44"/>
          <w:szCs w:val="44"/>
          <w:rPrChange w:id="939" w:author="Microsoft Office User" w:date="2021-11-05T18:30:00Z">
            <w:rPr>
              <w:b/>
              <w:color w:val="980000"/>
              <w:sz w:val="44"/>
              <w:szCs w:val="44"/>
            </w:rPr>
          </w:rPrChange>
        </w:rPr>
        <w:pPrChange w:id="940" w:author="Microsoft Office User" w:date="2021-11-05T18:29:00Z">
          <w:pPr>
            <w:spacing w:after="200"/>
            <w:jc w:val="both"/>
          </w:pPr>
        </w:pPrChange>
      </w:pPr>
    </w:p>
    <w:p w14:paraId="383C4226" w14:textId="77777777" w:rsidR="00471314" w:rsidRPr="007D1D4C" w:rsidRDefault="00471314">
      <w:pPr>
        <w:spacing w:after="200" w:line="240" w:lineRule="auto"/>
        <w:jc w:val="both"/>
        <w:rPr>
          <w:rFonts w:ascii="Times New Roman" w:hAnsi="Times New Roman" w:cs="Times New Roman"/>
          <w:b/>
          <w:color w:val="980000"/>
          <w:sz w:val="44"/>
          <w:szCs w:val="44"/>
          <w:rPrChange w:id="941" w:author="Microsoft Office User" w:date="2021-11-05T18:30:00Z">
            <w:rPr>
              <w:b/>
              <w:color w:val="980000"/>
              <w:sz w:val="44"/>
              <w:szCs w:val="44"/>
            </w:rPr>
          </w:rPrChange>
        </w:rPr>
        <w:pPrChange w:id="942" w:author="Microsoft Office User" w:date="2021-11-05T18:29:00Z">
          <w:pPr>
            <w:spacing w:after="200"/>
            <w:jc w:val="both"/>
          </w:pPr>
        </w:pPrChange>
      </w:pPr>
    </w:p>
    <w:p w14:paraId="7AC288A3" w14:textId="77777777" w:rsidR="00471314" w:rsidRPr="007D1D4C" w:rsidRDefault="00471314">
      <w:pPr>
        <w:spacing w:after="200" w:line="240" w:lineRule="auto"/>
        <w:jc w:val="both"/>
        <w:rPr>
          <w:rFonts w:ascii="Times New Roman" w:hAnsi="Times New Roman" w:cs="Times New Roman"/>
          <w:b/>
          <w:color w:val="980000"/>
          <w:sz w:val="44"/>
          <w:szCs w:val="44"/>
          <w:rPrChange w:id="943" w:author="Microsoft Office User" w:date="2021-11-05T18:30:00Z">
            <w:rPr>
              <w:b/>
              <w:color w:val="980000"/>
              <w:sz w:val="44"/>
              <w:szCs w:val="44"/>
            </w:rPr>
          </w:rPrChange>
        </w:rPr>
        <w:pPrChange w:id="944" w:author="Microsoft Office User" w:date="2021-11-05T18:29:00Z">
          <w:pPr>
            <w:spacing w:after="200"/>
            <w:jc w:val="both"/>
          </w:pPr>
        </w:pPrChange>
      </w:pPr>
    </w:p>
    <w:p w14:paraId="1400D771" w14:textId="77777777" w:rsidR="00471314" w:rsidRPr="007D1D4C" w:rsidRDefault="00471314">
      <w:pPr>
        <w:spacing w:after="200" w:line="240" w:lineRule="auto"/>
        <w:jc w:val="both"/>
        <w:rPr>
          <w:rFonts w:ascii="Times New Roman" w:hAnsi="Times New Roman" w:cs="Times New Roman"/>
          <w:b/>
          <w:color w:val="980000"/>
          <w:sz w:val="44"/>
          <w:szCs w:val="44"/>
          <w:rPrChange w:id="945" w:author="Microsoft Office User" w:date="2021-11-05T18:30:00Z">
            <w:rPr>
              <w:b/>
              <w:color w:val="980000"/>
              <w:sz w:val="44"/>
              <w:szCs w:val="44"/>
            </w:rPr>
          </w:rPrChange>
        </w:rPr>
        <w:pPrChange w:id="946" w:author="Microsoft Office User" w:date="2021-11-05T18:29:00Z">
          <w:pPr>
            <w:spacing w:after="200"/>
            <w:jc w:val="both"/>
          </w:pPr>
        </w:pPrChange>
      </w:pPr>
    </w:p>
    <w:p w14:paraId="7F55D833" w14:textId="77777777" w:rsidR="00471314" w:rsidRPr="007D1D4C" w:rsidRDefault="00471314">
      <w:pPr>
        <w:spacing w:after="200" w:line="240" w:lineRule="auto"/>
        <w:jc w:val="both"/>
        <w:rPr>
          <w:rFonts w:ascii="Times New Roman" w:hAnsi="Times New Roman" w:cs="Times New Roman"/>
          <w:b/>
          <w:color w:val="980000"/>
          <w:sz w:val="44"/>
          <w:szCs w:val="44"/>
          <w:rPrChange w:id="947" w:author="Microsoft Office User" w:date="2021-11-05T18:30:00Z">
            <w:rPr>
              <w:b/>
              <w:color w:val="980000"/>
              <w:sz w:val="44"/>
              <w:szCs w:val="44"/>
            </w:rPr>
          </w:rPrChange>
        </w:rPr>
        <w:pPrChange w:id="948" w:author="Microsoft Office User" w:date="2021-11-05T18:29:00Z">
          <w:pPr>
            <w:spacing w:after="200"/>
            <w:jc w:val="both"/>
          </w:pPr>
        </w:pPrChange>
      </w:pPr>
    </w:p>
    <w:p w14:paraId="1B5407AD" w14:textId="77777777" w:rsidR="00471314" w:rsidRPr="007D1D4C" w:rsidRDefault="00471314">
      <w:pPr>
        <w:spacing w:line="240" w:lineRule="auto"/>
        <w:jc w:val="both"/>
        <w:rPr>
          <w:rFonts w:ascii="Times New Roman" w:hAnsi="Times New Roman" w:cs="Times New Roman"/>
          <w:rPrChange w:id="949" w:author="Microsoft Office User" w:date="2021-11-05T18:30:00Z">
            <w:rPr/>
          </w:rPrChange>
        </w:rPr>
        <w:pPrChange w:id="950" w:author="Microsoft Office User" w:date="2021-11-05T18:29:00Z">
          <w:pPr>
            <w:jc w:val="both"/>
          </w:pPr>
        </w:pPrChange>
      </w:pPr>
    </w:p>
    <w:p w14:paraId="01B7481A" w14:textId="77777777" w:rsidR="00471314" w:rsidRPr="007D1D4C" w:rsidRDefault="00471314">
      <w:pPr>
        <w:spacing w:line="240" w:lineRule="auto"/>
        <w:jc w:val="both"/>
        <w:rPr>
          <w:rFonts w:ascii="Times New Roman" w:hAnsi="Times New Roman" w:cs="Times New Roman"/>
          <w:rPrChange w:id="951" w:author="Microsoft Office User" w:date="2021-11-05T18:30:00Z">
            <w:rPr/>
          </w:rPrChange>
        </w:rPr>
        <w:pPrChange w:id="952" w:author="Microsoft Office User" w:date="2021-11-05T18:29:00Z">
          <w:pPr>
            <w:jc w:val="both"/>
          </w:pPr>
        </w:pPrChange>
      </w:pPr>
    </w:p>
    <w:p w14:paraId="6F55AF29" w14:textId="77777777" w:rsidR="00471314" w:rsidRPr="007D1D4C" w:rsidRDefault="00471314">
      <w:pPr>
        <w:spacing w:line="240" w:lineRule="auto"/>
        <w:jc w:val="both"/>
        <w:rPr>
          <w:rFonts w:ascii="Times New Roman" w:hAnsi="Times New Roman" w:cs="Times New Roman"/>
          <w:rPrChange w:id="953" w:author="Microsoft Office User" w:date="2021-11-05T18:30:00Z">
            <w:rPr/>
          </w:rPrChange>
        </w:rPr>
        <w:pPrChange w:id="954" w:author="Microsoft Office User" w:date="2021-11-05T18:29:00Z">
          <w:pPr>
            <w:jc w:val="both"/>
          </w:pPr>
        </w:pPrChange>
      </w:pPr>
    </w:p>
    <w:p w14:paraId="452DAE0F" w14:textId="77777777" w:rsidR="00471314" w:rsidRPr="007D1D4C" w:rsidRDefault="00471314">
      <w:pPr>
        <w:spacing w:line="240" w:lineRule="auto"/>
        <w:jc w:val="both"/>
        <w:rPr>
          <w:rFonts w:ascii="Times New Roman" w:hAnsi="Times New Roman" w:cs="Times New Roman"/>
          <w:rPrChange w:id="955" w:author="Microsoft Office User" w:date="2021-11-05T18:30:00Z">
            <w:rPr/>
          </w:rPrChange>
        </w:rPr>
        <w:pPrChange w:id="956" w:author="Microsoft Office User" w:date="2021-11-05T18:29:00Z">
          <w:pPr>
            <w:jc w:val="both"/>
          </w:pPr>
        </w:pPrChange>
      </w:pPr>
    </w:p>
    <w:p w14:paraId="047B5117" w14:textId="77777777" w:rsidR="00471314" w:rsidRPr="007D1D4C" w:rsidRDefault="00471314">
      <w:pPr>
        <w:spacing w:line="240" w:lineRule="auto"/>
        <w:jc w:val="both"/>
        <w:rPr>
          <w:rFonts w:ascii="Times New Roman" w:hAnsi="Times New Roman" w:cs="Times New Roman"/>
          <w:rPrChange w:id="957" w:author="Microsoft Office User" w:date="2021-11-05T18:30:00Z">
            <w:rPr/>
          </w:rPrChange>
        </w:rPr>
        <w:pPrChange w:id="958" w:author="Microsoft Office User" w:date="2021-11-05T18:29:00Z">
          <w:pPr>
            <w:jc w:val="both"/>
          </w:pPr>
        </w:pPrChange>
      </w:pPr>
    </w:p>
    <w:p w14:paraId="09E29874" w14:textId="77777777" w:rsidR="00471314" w:rsidRPr="007D1D4C" w:rsidRDefault="00471314">
      <w:pPr>
        <w:spacing w:line="240" w:lineRule="auto"/>
        <w:jc w:val="both"/>
        <w:rPr>
          <w:rFonts w:ascii="Times New Roman" w:hAnsi="Times New Roman" w:cs="Times New Roman"/>
          <w:rPrChange w:id="959" w:author="Microsoft Office User" w:date="2021-11-05T18:30:00Z">
            <w:rPr/>
          </w:rPrChange>
        </w:rPr>
        <w:pPrChange w:id="960" w:author="Microsoft Office User" w:date="2021-11-05T18:29:00Z">
          <w:pPr>
            <w:jc w:val="both"/>
          </w:pPr>
        </w:pPrChange>
      </w:pPr>
    </w:p>
    <w:p w14:paraId="54FF5D5A" w14:textId="77777777" w:rsidR="00471314" w:rsidRPr="007D1D4C" w:rsidRDefault="00471314">
      <w:pPr>
        <w:spacing w:line="240" w:lineRule="auto"/>
        <w:jc w:val="both"/>
        <w:rPr>
          <w:rFonts w:ascii="Times New Roman" w:hAnsi="Times New Roman" w:cs="Times New Roman"/>
          <w:rPrChange w:id="961" w:author="Microsoft Office User" w:date="2021-11-05T18:30:00Z">
            <w:rPr/>
          </w:rPrChange>
        </w:rPr>
        <w:pPrChange w:id="962" w:author="Microsoft Office User" w:date="2021-11-05T18:29:00Z">
          <w:pPr>
            <w:jc w:val="both"/>
          </w:pPr>
        </w:pPrChange>
      </w:pPr>
    </w:p>
    <w:p w14:paraId="63AD1CE9" w14:textId="77777777" w:rsidR="00471314" w:rsidRPr="007D1D4C" w:rsidRDefault="00471314">
      <w:pPr>
        <w:spacing w:line="240" w:lineRule="auto"/>
        <w:jc w:val="both"/>
        <w:rPr>
          <w:rFonts w:ascii="Times New Roman" w:hAnsi="Times New Roman" w:cs="Times New Roman"/>
          <w:rPrChange w:id="963" w:author="Microsoft Office User" w:date="2021-11-05T18:30:00Z">
            <w:rPr/>
          </w:rPrChange>
        </w:rPr>
        <w:pPrChange w:id="964" w:author="Microsoft Office User" w:date="2021-11-05T18:29:00Z">
          <w:pPr>
            <w:jc w:val="both"/>
          </w:pPr>
        </w:pPrChange>
      </w:pPr>
    </w:p>
    <w:p w14:paraId="033B00F9" w14:textId="77777777" w:rsidR="00471314" w:rsidRPr="007D1D4C" w:rsidRDefault="00471314">
      <w:pPr>
        <w:spacing w:line="240" w:lineRule="auto"/>
        <w:jc w:val="both"/>
        <w:rPr>
          <w:rFonts w:ascii="Times New Roman" w:hAnsi="Times New Roman" w:cs="Times New Roman"/>
          <w:rPrChange w:id="965" w:author="Microsoft Office User" w:date="2021-11-05T18:30:00Z">
            <w:rPr/>
          </w:rPrChange>
        </w:rPr>
        <w:pPrChange w:id="966" w:author="Microsoft Office User" w:date="2021-11-05T18:29:00Z">
          <w:pPr>
            <w:jc w:val="both"/>
          </w:pPr>
        </w:pPrChange>
      </w:pPr>
    </w:p>
    <w:p w14:paraId="09A0FA45" w14:textId="77777777" w:rsidR="00471314" w:rsidRPr="007D1D4C" w:rsidRDefault="00471314">
      <w:pPr>
        <w:spacing w:line="240" w:lineRule="auto"/>
        <w:jc w:val="both"/>
        <w:rPr>
          <w:rFonts w:ascii="Times New Roman" w:hAnsi="Times New Roman" w:cs="Times New Roman"/>
          <w:rPrChange w:id="967" w:author="Microsoft Office User" w:date="2021-11-05T18:30:00Z">
            <w:rPr/>
          </w:rPrChange>
        </w:rPr>
        <w:pPrChange w:id="968" w:author="Microsoft Office User" w:date="2021-11-05T18:29:00Z">
          <w:pPr>
            <w:jc w:val="both"/>
          </w:pPr>
        </w:pPrChange>
      </w:pPr>
    </w:p>
    <w:p w14:paraId="7FADEA2E" w14:textId="77777777" w:rsidR="00471314" w:rsidRPr="007D1D4C" w:rsidRDefault="00471314">
      <w:pPr>
        <w:spacing w:line="240" w:lineRule="auto"/>
        <w:jc w:val="both"/>
        <w:rPr>
          <w:rFonts w:ascii="Times New Roman" w:hAnsi="Times New Roman" w:cs="Times New Roman"/>
          <w:rPrChange w:id="969" w:author="Microsoft Office User" w:date="2021-11-05T18:30:00Z">
            <w:rPr/>
          </w:rPrChange>
        </w:rPr>
        <w:pPrChange w:id="970" w:author="Microsoft Office User" w:date="2021-11-05T18:29:00Z">
          <w:pPr>
            <w:jc w:val="both"/>
          </w:pPr>
        </w:pPrChange>
      </w:pPr>
    </w:p>
    <w:p w14:paraId="4DFDD1A0" w14:textId="77777777" w:rsidR="00471314" w:rsidRPr="007D1D4C" w:rsidRDefault="00471314">
      <w:pPr>
        <w:spacing w:line="240" w:lineRule="auto"/>
        <w:jc w:val="both"/>
        <w:rPr>
          <w:rFonts w:ascii="Times New Roman" w:hAnsi="Times New Roman" w:cs="Times New Roman"/>
          <w:rPrChange w:id="971" w:author="Microsoft Office User" w:date="2021-11-05T18:30:00Z">
            <w:rPr/>
          </w:rPrChange>
        </w:rPr>
        <w:pPrChange w:id="972" w:author="Microsoft Office User" w:date="2021-11-05T18:29:00Z">
          <w:pPr>
            <w:jc w:val="both"/>
          </w:pPr>
        </w:pPrChange>
      </w:pPr>
    </w:p>
    <w:p w14:paraId="1D5FB979" w14:textId="77777777" w:rsidR="00471314" w:rsidRPr="007D1D4C" w:rsidRDefault="00471314">
      <w:pPr>
        <w:spacing w:line="240" w:lineRule="auto"/>
        <w:jc w:val="both"/>
        <w:rPr>
          <w:rFonts w:ascii="Times New Roman" w:hAnsi="Times New Roman" w:cs="Times New Roman"/>
          <w:rPrChange w:id="973" w:author="Microsoft Office User" w:date="2021-11-05T18:30:00Z">
            <w:rPr/>
          </w:rPrChange>
        </w:rPr>
        <w:pPrChange w:id="974" w:author="Microsoft Office User" w:date="2021-11-05T18:29:00Z">
          <w:pPr>
            <w:jc w:val="both"/>
          </w:pPr>
        </w:pPrChange>
      </w:pPr>
    </w:p>
    <w:p w14:paraId="7C5B2255" w14:textId="77777777" w:rsidR="00471314" w:rsidRPr="007D1D4C" w:rsidRDefault="00471314">
      <w:pPr>
        <w:spacing w:line="240" w:lineRule="auto"/>
        <w:jc w:val="both"/>
        <w:rPr>
          <w:rFonts w:ascii="Times New Roman" w:hAnsi="Times New Roman" w:cs="Times New Roman"/>
          <w:rPrChange w:id="975" w:author="Microsoft Office User" w:date="2021-11-05T18:30:00Z">
            <w:rPr/>
          </w:rPrChange>
        </w:rPr>
        <w:pPrChange w:id="976" w:author="Microsoft Office User" w:date="2021-11-05T18:29:00Z">
          <w:pPr>
            <w:jc w:val="both"/>
          </w:pPr>
        </w:pPrChange>
      </w:pPr>
    </w:p>
    <w:p w14:paraId="4F410CBE" w14:textId="77777777" w:rsidR="00471314" w:rsidRPr="007D1D4C" w:rsidRDefault="00471314">
      <w:pPr>
        <w:spacing w:line="240" w:lineRule="auto"/>
        <w:jc w:val="both"/>
        <w:rPr>
          <w:rFonts w:ascii="Times New Roman" w:hAnsi="Times New Roman" w:cs="Times New Roman"/>
          <w:rPrChange w:id="977" w:author="Microsoft Office User" w:date="2021-11-05T18:30:00Z">
            <w:rPr/>
          </w:rPrChange>
        </w:rPr>
        <w:pPrChange w:id="978" w:author="Microsoft Office User" w:date="2021-11-05T18:29:00Z">
          <w:pPr>
            <w:jc w:val="both"/>
          </w:pPr>
        </w:pPrChange>
      </w:pPr>
    </w:p>
    <w:p w14:paraId="0D92A43A" w14:textId="77777777" w:rsidR="00471314" w:rsidRPr="007D1D4C" w:rsidRDefault="00471314">
      <w:pPr>
        <w:spacing w:line="240" w:lineRule="auto"/>
        <w:jc w:val="both"/>
        <w:rPr>
          <w:rFonts w:ascii="Times New Roman" w:hAnsi="Times New Roman" w:cs="Times New Roman"/>
          <w:rPrChange w:id="979" w:author="Microsoft Office User" w:date="2021-11-05T18:30:00Z">
            <w:rPr/>
          </w:rPrChange>
        </w:rPr>
        <w:pPrChange w:id="980" w:author="Microsoft Office User" w:date="2021-11-05T18:29:00Z">
          <w:pPr>
            <w:jc w:val="both"/>
          </w:pPr>
        </w:pPrChange>
      </w:pPr>
    </w:p>
    <w:p w14:paraId="4DB2F852" w14:textId="77777777" w:rsidR="00471314" w:rsidRPr="007D1D4C" w:rsidRDefault="00471314">
      <w:pPr>
        <w:spacing w:line="240" w:lineRule="auto"/>
        <w:jc w:val="both"/>
        <w:rPr>
          <w:rFonts w:ascii="Times New Roman" w:hAnsi="Times New Roman" w:cs="Times New Roman"/>
          <w:rPrChange w:id="981" w:author="Microsoft Office User" w:date="2021-11-05T18:30:00Z">
            <w:rPr/>
          </w:rPrChange>
        </w:rPr>
        <w:pPrChange w:id="982" w:author="Microsoft Office User" w:date="2021-11-05T18:29:00Z">
          <w:pPr>
            <w:jc w:val="both"/>
          </w:pPr>
        </w:pPrChange>
      </w:pPr>
    </w:p>
    <w:p w14:paraId="65ED44EB" w14:textId="77777777" w:rsidR="00471314" w:rsidRPr="007D1D4C" w:rsidRDefault="00471314">
      <w:pPr>
        <w:spacing w:line="240" w:lineRule="auto"/>
        <w:jc w:val="both"/>
        <w:rPr>
          <w:rFonts w:ascii="Times New Roman" w:hAnsi="Times New Roman" w:cs="Times New Roman"/>
          <w:rPrChange w:id="983" w:author="Microsoft Office User" w:date="2021-11-05T18:30:00Z">
            <w:rPr/>
          </w:rPrChange>
        </w:rPr>
        <w:pPrChange w:id="984" w:author="Microsoft Office User" w:date="2021-11-05T18:29:00Z">
          <w:pPr>
            <w:jc w:val="both"/>
          </w:pPr>
        </w:pPrChange>
      </w:pPr>
    </w:p>
    <w:p w14:paraId="5A79D11F" w14:textId="77777777" w:rsidR="00471314" w:rsidRPr="007D1D4C" w:rsidRDefault="00471314">
      <w:pPr>
        <w:spacing w:line="240" w:lineRule="auto"/>
        <w:jc w:val="both"/>
        <w:rPr>
          <w:rFonts w:ascii="Times New Roman" w:hAnsi="Times New Roman" w:cs="Times New Roman"/>
          <w:rPrChange w:id="985" w:author="Microsoft Office User" w:date="2021-11-05T18:30:00Z">
            <w:rPr/>
          </w:rPrChange>
        </w:rPr>
        <w:pPrChange w:id="986" w:author="Microsoft Office User" w:date="2021-11-05T18:29:00Z">
          <w:pPr>
            <w:jc w:val="both"/>
          </w:pPr>
        </w:pPrChange>
      </w:pPr>
    </w:p>
    <w:p w14:paraId="0E5885BB" w14:textId="77777777" w:rsidR="00471314" w:rsidRPr="007D1D4C" w:rsidRDefault="00471314">
      <w:pPr>
        <w:spacing w:line="240" w:lineRule="auto"/>
        <w:jc w:val="both"/>
        <w:rPr>
          <w:rFonts w:ascii="Times New Roman" w:hAnsi="Times New Roman" w:cs="Times New Roman"/>
          <w:rPrChange w:id="987" w:author="Microsoft Office User" w:date="2021-11-05T18:30:00Z">
            <w:rPr/>
          </w:rPrChange>
        </w:rPr>
        <w:pPrChange w:id="988" w:author="Microsoft Office User" w:date="2021-11-05T18:29:00Z">
          <w:pPr>
            <w:jc w:val="both"/>
          </w:pPr>
        </w:pPrChange>
      </w:pPr>
    </w:p>
    <w:p w14:paraId="750F06E3" w14:textId="77777777" w:rsidR="00471314" w:rsidRPr="007D1D4C" w:rsidRDefault="00471314">
      <w:pPr>
        <w:spacing w:line="240" w:lineRule="auto"/>
        <w:jc w:val="both"/>
        <w:rPr>
          <w:rFonts w:ascii="Times New Roman" w:hAnsi="Times New Roman" w:cs="Times New Roman"/>
          <w:rPrChange w:id="989" w:author="Microsoft Office User" w:date="2021-11-05T18:30:00Z">
            <w:rPr/>
          </w:rPrChange>
        </w:rPr>
        <w:pPrChange w:id="990" w:author="Microsoft Office User" w:date="2021-11-05T18:29:00Z">
          <w:pPr>
            <w:jc w:val="both"/>
          </w:pPr>
        </w:pPrChange>
      </w:pPr>
    </w:p>
    <w:p w14:paraId="5C8815E5" w14:textId="77777777" w:rsidR="00471314" w:rsidRPr="007D1D4C" w:rsidRDefault="00471314">
      <w:pPr>
        <w:spacing w:line="240" w:lineRule="auto"/>
        <w:jc w:val="both"/>
        <w:rPr>
          <w:rFonts w:ascii="Times New Roman" w:hAnsi="Times New Roman" w:cs="Times New Roman"/>
          <w:rPrChange w:id="991" w:author="Microsoft Office User" w:date="2021-11-05T18:30:00Z">
            <w:rPr/>
          </w:rPrChange>
        </w:rPr>
        <w:pPrChange w:id="992" w:author="Microsoft Office User" w:date="2021-11-05T18:29:00Z">
          <w:pPr>
            <w:jc w:val="both"/>
          </w:pPr>
        </w:pPrChange>
      </w:pPr>
    </w:p>
    <w:p w14:paraId="6BBCCD87" w14:textId="77777777" w:rsidR="00471314" w:rsidRPr="007D1D4C" w:rsidRDefault="00471314">
      <w:pPr>
        <w:spacing w:line="240" w:lineRule="auto"/>
        <w:jc w:val="both"/>
        <w:rPr>
          <w:rFonts w:ascii="Times New Roman" w:hAnsi="Times New Roman" w:cs="Times New Roman"/>
          <w:rPrChange w:id="993" w:author="Microsoft Office User" w:date="2021-11-05T18:30:00Z">
            <w:rPr/>
          </w:rPrChange>
        </w:rPr>
        <w:pPrChange w:id="994" w:author="Microsoft Office User" w:date="2021-11-05T18:29:00Z">
          <w:pPr>
            <w:jc w:val="both"/>
          </w:pPr>
        </w:pPrChange>
      </w:pPr>
    </w:p>
    <w:p w14:paraId="45259DFE" w14:textId="77777777" w:rsidR="00471314" w:rsidRPr="007D1D4C" w:rsidRDefault="00471314">
      <w:pPr>
        <w:spacing w:before="200" w:line="240" w:lineRule="auto"/>
        <w:jc w:val="both"/>
        <w:rPr>
          <w:rFonts w:ascii="Times New Roman" w:hAnsi="Times New Roman" w:cs="Times New Roman"/>
          <w:b/>
          <w:sz w:val="28"/>
          <w:szCs w:val="28"/>
          <w:highlight w:val="yellow"/>
          <w:rPrChange w:id="995" w:author="Microsoft Office User" w:date="2021-11-05T18:30:00Z">
            <w:rPr>
              <w:b/>
              <w:sz w:val="28"/>
              <w:szCs w:val="28"/>
              <w:highlight w:val="yellow"/>
            </w:rPr>
          </w:rPrChange>
        </w:rPr>
        <w:pPrChange w:id="996" w:author="Microsoft Office User" w:date="2021-11-05T18:29:00Z">
          <w:pPr>
            <w:spacing w:before="200"/>
            <w:jc w:val="both"/>
          </w:pPr>
        </w:pPrChange>
      </w:pPr>
    </w:p>
    <w:p w14:paraId="4F2AED1E" w14:textId="77777777" w:rsidR="00471314" w:rsidRPr="007D1D4C" w:rsidRDefault="00471314">
      <w:pPr>
        <w:spacing w:line="240" w:lineRule="auto"/>
        <w:ind w:right="-540"/>
        <w:jc w:val="both"/>
        <w:rPr>
          <w:rFonts w:ascii="Times New Roman" w:hAnsi="Times New Roman" w:cs="Times New Roman"/>
          <w:sz w:val="28"/>
          <w:szCs w:val="28"/>
          <w:rPrChange w:id="997" w:author="Microsoft Office User" w:date="2021-11-05T18:30:00Z">
            <w:rPr>
              <w:sz w:val="28"/>
              <w:szCs w:val="28"/>
            </w:rPr>
          </w:rPrChange>
        </w:rPr>
        <w:pPrChange w:id="998" w:author="Microsoft Office User" w:date="2021-11-05T18:29:00Z">
          <w:pPr>
            <w:ind w:right="-540"/>
            <w:jc w:val="both"/>
          </w:pPr>
        </w:pPrChange>
      </w:pPr>
    </w:p>
    <w:p w14:paraId="3CD77B8E" w14:textId="77777777" w:rsidR="00471314" w:rsidRPr="007D1D4C" w:rsidRDefault="00471314">
      <w:pPr>
        <w:spacing w:line="240" w:lineRule="auto"/>
        <w:jc w:val="both"/>
        <w:rPr>
          <w:rFonts w:ascii="Times New Roman" w:hAnsi="Times New Roman" w:cs="Times New Roman"/>
          <w:rPrChange w:id="999" w:author="Microsoft Office User" w:date="2021-11-05T18:30:00Z">
            <w:rPr/>
          </w:rPrChange>
        </w:rPr>
        <w:pPrChange w:id="1000" w:author="Microsoft Office User" w:date="2021-11-05T18:29:00Z">
          <w:pPr>
            <w:jc w:val="both"/>
          </w:pPr>
        </w:pPrChange>
      </w:pPr>
    </w:p>
    <w:p w14:paraId="31ABC064" w14:textId="77777777" w:rsidR="00471314" w:rsidRPr="007D1D4C" w:rsidRDefault="00471314">
      <w:pPr>
        <w:spacing w:line="240" w:lineRule="auto"/>
        <w:jc w:val="both"/>
        <w:rPr>
          <w:rFonts w:ascii="Times New Roman" w:hAnsi="Times New Roman" w:cs="Times New Roman"/>
          <w:rPrChange w:id="1001" w:author="Microsoft Office User" w:date="2021-11-05T18:30:00Z">
            <w:rPr/>
          </w:rPrChange>
        </w:rPr>
        <w:pPrChange w:id="1002" w:author="Microsoft Office User" w:date="2021-11-05T18:29:00Z">
          <w:pPr>
            <w:jc w:val="both"/>
          </w:pPr>
        </w:pPrChange>
      </w:pPr>
    </w:p>
    <w:p w14:paraId="250092F2" w14:textId="77777777" w:rsidR="00471314" w:rsidRPr="007D1D4C" w:rsidRDefault="00471314">
      <w:pPr>
        <w:spacing w:after="200" w:line="240" w:lineRule="auto"/>
        <w:ind w:right="-540"/>
        <w:jc w:val="both"/>
        <w:rPr>
          <w:rFonts w:ascii="Times New Roman" w:hAnsi="Times New Roman" w:cs="Times New Roman"/>
          <w:sz w:val="28"/>
          <w:szCs w:val="28"/>
          <w:rPrChange w:id="1003" w:author="Microsoft Office User" w:date="2021-11-05T18:30:00Z">
            <w:rPr>
              <w:sz w:val="28"/>
              <w:szCs w:val="28"/>
            </w:rPr>
          </w:rPrChange>
        </w:rPr>
        <w:pPrChange w:id="1004" w:author="Microsoft Office User" w:date="2021-11-05T18:29:00Z">
          <w:pPr>
            <w:spacing w:after="200"/>
            <w:ind w:right="-540"/>
            <w:jc w:val="both"/>
          </w:pPr>
        </w:pPrChange>
      </w:pPr>
    </w:p>
    <w:p w14:paraId="221226DB" w14:textId="77777777" w:rsidR="00471314" w:rsidRPr="007D1D4C" w:rsidRDefault="00471314">
      <w:pPr>
        <w:spacing w:after="200" w:line="240" w:lineRule="auto"/>
        <w:jc w:val="both"/>
        <w:rPr>
          <w:rFonts w:ascii="Times New Roman" w:hAnsi="Times New Roman" w:cs="Times New Roman"/>
          <w:rPrChange w:id="1005" w:author="Microsoft Office User" w:date="2021-11-05T18:30:00Z">
            <w:rPr/>
          </w:rPrChange>
        </w:rPr>
        <w:pPrChange w:id="1006" w:author="Microsoft Office User" w:date="2021-11-05T18:29:00Z">
          <w:pPr>
            <w:spacing w:after="200"/>
            <w:jc w:val="center"/>
          </w:pPr>
        </w:pPrChange>
      </w:pPr>
    </w:p>
    <w:p w14:paraId="2D696A57" w14:textId="77777777" w:rsidR="00471314" w:rsidRPr="007D1D4C" w:rsidRDefault="00471314">
      <w:pPr>
        <w:spacing w:after="200" w:line="240" w:lineRule="auto"/>
        <w:jc w:val="both"/>
        <w:rPr>
          <w:rFonts w:ascii="Times New Roman" w:hAnsi="Times New Roman" w:cs="Times New Roman"/>
          <w:sz w:val="28"/>
          <w:szCs w:val="28"/>
          <w:rPrChange w:id="1007" w:author="Microsoft Office User" w:date="2021-11-05T18:30:00Z">
            <w:rPr>
              <w:sz w:val="28"/>
              <w:szCs w:val="28"/>
            </w:rPr>
          </w:rPrChange>
        </w:rPr>
        <w:pPrChange w:id="1008" w:author="Microsoft Office User" w:date="2021-11-05T18:29:00Z">
          <w:pPr>
            <w:spacing w:after="200"/>
            <w:jc w:val="both"/>
          </w:pPr>
        </w:pPrChange>
      </w:pPr>
    </w:p>
    <w:p w14:paraId="402149B9" w14:textId="77777777" w:rsidR="00471314" w:rsidRPr="007D1D4C" w:rsidRDefault="00471314">
      <w:pPr>
        <w:spacing w:after="200" w:line="240" w:lineRule="auto"/>
        <w:jc w:val="both"/>
        <w:rPr>
          <w:rFonts w:ascii="Times New Roman" w:hAnsi="Times New Roman" w:cs="Times New Roman"/>
          <w:sz w:val="28"/>
          <w:szCs w:val="28"/>
          <w:rPrChange w:id="1009" w:author="Microsoft Office User" w:date="2021-11-05T18:30:00Z">
            <w:rPr>
              <w:sz w:val="28"/>
              <w:szCs w:val="28"/>
            </w:rPr>
          </w:rPrChange>
        </w:rPr>
        <w:pPrChange w:id="1010" w:author="Microsoft Office User" w:date="2021-11-05T18:29:00Z">
          <w:pPr>
            <w:spacing w:after="200"/>
            <w:jc w:val="both"/>
          </w:pPr>
        </w:pPrChange>
      </w:pPr>
    </w:p>
    <w:p w14:paraId="581607EF" w14:textId="77777777" w:rsidR="00471314" w:rsidRPr="007D1D4C" w:rsidRDefault="00471314">
      <w:pPr>
        <w:spacing w:after="200" w:line="240" w:lineRule="auto"/>
        <w:jc w:val="both"/>
        <w:rPr>
          <w:rFonts w:ascii="Times New Roman" w:hAnsi="Times New Roman" w:cs="Times New Roman"/>
          <w:sz w:val="28"/>
          <w:szCs w:val="28"/>
          <w:rPrChange w:id="1011" w:author="Microsoft Office User" w:date="2021-11-05T18:30:00Z">
            <w:rPr>
              <w:sz w:val="28"/>
              <w:szCs w:val="28"/>
            </w:rPr>
          </w:rPrChange>
        </w:rPr>
        <w:pPrChange w:id="1012" w:author="Microsoft Office User" w:date="2021-11-05T18:29:00Z">
          <w:pPr>
            <w:spacing w:after="200"/>
            <w:jc w:val="both"/>
          </w:pPr>
        </w:pPrChange>
      </w:pPr>
    </w:p>
    <w:p w14:paraId="603B51D6" w14:textId="77777777" w:rsidR="00471314" w:rsidRPr="007D1D4C" w:rsidRDefault="00471314">
      <w:pPr>
        <w:spacing w:after="200" w:line="240" w:lineRule="auto"/>
        <w:jc w:val="both"/>
        <w:rPr>
          <w:rFonts w:ascii="Times New Roman" w:hAnsi="Times New Roman" w:cs="Times New Roman"/>
          <w:sz w:val="28"/>
          <w:szCs w:val="28"/>
          <w:rPrChange w:id="1013" w:author="Microsoft Office User" w:date="2021-11-05T18:30:00Z">
            <w:rPr>
              <w:sz w:val="28"/>
              <w:szCs w:val="28"/>
            </w:rPr>
          </w:rPrChange>
        </w:rPr>
        <w:pPrChange w:id="1014" w:author="Microsoft Office User" w:date="2021-11-05T18:29:00Z">
          <w:pPr>
            <w:spacing w:after="200"/>
            <w:jc w:val="both"/>
          </w:pPr>
        </w:pPrChange>
      </w:pPr>
    </w:p>
    <w:p w14:paraId="5EBF5BCD" w14:textId="77777777" w:rsidR="00471314" w:rsidRPr="007D1D4C" w:rsidRDefault="00471314">
      <w:pPr>
        <w:spacing w:after="200" w:line="240" w:lineRule="auto"/>
        <w:jc w:val="both"/>
        <w:rPr>
          <w:rFonts w:ascii="Times New Roman" w:hAnsi="Times New Roman" w:cs="Times New Roman"/>
          <w:sz w:val="28"/>
          <w:szCs w:val="28"/>
          <w:rPrChange w:id="1015" w:author="Microsoft Office User" w:date="2021-11-05T18:30:00Z">
            <w:rPr>
              <w:sz w:val="28"/>
              <w:szCs w:val="28"/>
            </w:rPr>
          </w:rPrChange>
        </w:rPr>
        <w:pPrChange w:id="1016" w:author="Microsoft Office User" w:date="2021-11-05T18:29:00Z">
          <w:pPr>
            <w:spacing w:after="200"/>
            <w:jc w:val="both"/>
          </w:pPr>
        </w:pPrChange>
      </w:pPr>
    </w:p>
    <w:p w14:paraId="6E31B83D" w14:textId="77777777" w:rsidR="00471314" w:rsidRPr="007D1D4C" w:rsidRDefault="00471314">
      <w:pPr>
        <w:spacing w:after="200" w:line="240" w:lineRule="auto"/>
        <w:jc w:val="both"/>
        <w:rPr>
          <w:rFonts w:ascii="Times New Roman" w:hAnsi="Times New Roman" w:cs="Times New Roman"/>
          <w:sz w:val="28"/>
          <w:szCs w:val="28"/>
          <w:rPrChange w:id="1017" w:author="Microsoft Office User" w:date="2021-11-05T18:30:00Z">
            <w:rPr>
              <w:sz w:val="28"/>
              <w:szCs w:val="28"/>
            </w:rPr>
          </w:rPrChange>
        </w:rPr>
        <w:pPrChange w:id="1018" w:author="Microsoft Office User" w:date="2021-11-05T18:29:00Z">
          <w:pPr>
            <w:spacing w:after="200"/>
            <w:jc w:val="both"/>
          </w:pPr>
        </w:pPrChange>
      </w:pPr>
    </w:p>
    <w:p w14:paraId="0475E42A" w14:textId="77777777" w:rsidR="00471314" w:rsidRPr="007D1D4C" w:rsidRDefault="00471314">
      <w:pPr>
        <w:spacing w:after="200" w:line="240" w:lineRule="auto"/>
        <w:jc w:val="both"/>
        <w:rPr>
          <w:rFonts w:ascii="Times New Roman" w:hAnsi="Times New Roman" w:cs="Times New Roman"/>
          <w:sz w:val="28"/>
          <w:szCs w:val="28"/>
          <w:rPrChange w:id="1019" w:author="Microsoft Office User" w:date="2021-11-05T18:30:00Z">
            <w:rPr>
              <w:sz w:val="28"/>
              <w:szCs w:val="28"/>
            </w:rPr>
          </w:rPrChange>
        </w:rPr>
        <w:pPrChange w:id="1020" w:author="Microsoft Office User" w:date="2021-11-05T18:29:00Z">
          <w:pPr>
            <w:spacing w:after="200"/>
            <w:jc w:val="both"/>
          </w:pPr>
        </w:pPrChange>
      </w:pPr>
    </w:p>
    <w:p w14:paraId="39BED73B" w14:textId="77777777" w:rsidR="00471314" w:rsidRPr="007D1D4C" w:rsidRDefault="00471314">
      <w:pPr>
        <w:pStyle w:val="Heading3"/>
        <w:spacing w:line="240" w:lineRule="auto"/>
        <w:jc w:val="both"/>
        <w:rPr>
          <w:rFonts w:ascii="Times New Roman" w:hAnsi="Times New Roman" w:cs="Times New Roman"/>
          <w:color w:val="FF0000"/>
          <w:rPrChange w:id="1021" w:author="Microsoft Office User" w:date="2021-11-05T18:30:00Z">
            <w:rPr>
              <w:color w:val="FF0000"/>
            </w:rPr>
          </w:rPrChange>
        </w:rPr>
        <w:pPrChange w:id="1022" w:author="Microsoft Office User" w:date="2021-11-05T18:29:00Z">
          <w:pPr>
            <w:pStyle w:val="Heading3"/>
            <w:jc w:val="both"/>
          </w:pPr>
        </w:pPrChange>
      </w:pPr>
      <w:bookmarkStart w:id="1023" w:name="_2p2csry" w:colFirst="0" w:colLast="0"/>
      <w:bookmarkEnd w:id="1023"/>
    </w:p>
    <w:p w14:paraId="6953C035" w14:textId="77777777" w:rsidR="00471314" w:rsidRPr="007D1D4C" w:rsidRDefault="00471314">
      <w:pPr>
        <w:spacing w:line="240" w:lineRule="auto"/>
        <w:jc w:val="both"/>
        <w:rPr>
          <w:rFonts w:ascii="Times New Roman" w:hAnsi="Times New Roman" w:cs="Times New Roman"/>
          <w:rPrChange w:id="1024" w:author="Microsoft Office User" w:date="2021-11-05T18:30:00Z">
            <w:rPr/>
          </w:rPrChange>
        </w:rPr>
        <w:pPrChange w:id="1025" w:author="Microsoft Office User" w:date="2021-11-05T18:29:00Z">
          <w:pPr/>
        </w:pPrChange>
      </w:pPr>
    </w:p>
    <w:p w14:paraId="4D019FEC" w14:textId="77777777" w:rsidR="00471314" w:rsidRPr="007D1D4C" w:rsidRDefault="00471314">
      <w:pPr>
        <w:spacing w:line="240" w:lineRule="auto"/>
        <w:jc w:val="both"/>
        <w:rPr>
          <w:rFonts w:ascii="Times New Roman" w:hAnsi="Times New Roman" w:cs="Times New Roman"/>
          <w:rPrChange w:id="1026" w:author="Microsoft Office User" w:date="2021-11-05T18:30:00Z">
            <w:rPr/>
          </w:rPrChange>
        </w:rPr>
        <w:pPrChange w:id="1027" w:author="Microsoft Office User" w:date="2021-11-05T18:29:00Z">
          <w:pPr/>
        </w:pPrChange>
      </w:pPr>
    </w:p>
    <w:p w14:paraId="52610570" w14:textId="77777777" w:rsidR="00471314" w:rsidRPr="007D1D4C" w:rsidRDefault="00471314">
      <w:pPr>
        <w:bidi/>
        <w:spacing w:line="240" w:lineRule="auto"/>
        <w:jc w:val="both"/>
        <w:rPr>
          <w:rFonts w:ascii="Times New Roman" w:hAnsi="Times New Roman" w:cs="Times New Roman"/>
          <w:sz w:val="28"/>
          <w:szCs w:val="28"/>
          <w:rPrChange w:id="1028" w:author="Microsoft Office User" w:date="2021-11-05T18:30:00Z">
            <w:rPr>
              <w:sz w:val="28"/>
              <w:szCs w:val="28"/>
            </w:rPr>
          </w:rPrChange>
        </w:rPr>
        <w:pPrChange w:id="1029" w:author="Microsoft Office User" w:date="2021-11-05T18:29:00Z">
          <w:pPr>
            <w:bidi/>
            <w:jc w:val="both"/>
          </w:pPr>
        </w:pPrChange>
      </w:pPr>
    </w:p>
    <w:p w14:paraId="6F1A7852" w14:textId="77777777" w:rsidR="00471314" w:rsidRPr="007D1D4C" w:rsidRDefault="00471314">
      <w:pPr>
        <w:bidi/>
        <w:spacing w:line="240" w:lineRule="auto"/>
        <w:jc w:val="both"/>
        <w:rPr>
          <w:rFonts w:ascii="Times New Roman" w:hAnsi="Times New Roman" w:cs="Times New Roman"/>
          <w:sz w:val="28"/>
          <w:szCs w:val="28"/>
          <w:rPrChange w:id="1030" w:author="Microsoft Office User" w:date="2021-11-05T18:30:00Z">
            <w:rPr>
              <w:sz w:val="28"/>
              <w:szCs w:val="28"/>
            </w:rPr>
          </w:rPrChange>
        </w:rPr>
        <w:pPrChange w:id="1031" w:author="Microsoft Office User" w:date="2021-11-05T18:29:00Z">
          <w:pPr>
            <w:bidi/>
            <w:jc w:val="both"/>
          </w:pPr>
        </w:pPrChange>
      </w:pPr>
    </w:p>
    <w:p w14:paraId="6586CB70" w14:textId="77777777" w:rsidR="00471314" w:rsidRPr="007D1D4C" w:rsidRDefault="00471314">
      <w:pPr>
        <w:bidi/>
        <w:spacing w:line="240" w:lineRule="auto"/>
        <w:jc w:val="both"/>
        <w:rPr>
          <w:rFonts w:ascii="Times New Roman" w:hAnsi="Times New Roman" w:cs="Times New Roman"/>
          <w:sz w:val="28"/>
          <w:szCs w:val="28"/>
          <w:rPrChange w:id="1032" w:author="Microsoft Office User" w:date="2021-11-05T18:30:00Z">
            <w:rPr>
              <w:sz w:val="28"/>
              <w:szCs w:val="28"/>
            </w:rPr>
          </w:rPrChange>
        </w:rPr>
        <w:pPrChange w:id="1033" w:author="Microsoft Office User" w:date="2021-11-05T18:29:00Z">
          <w:pPr>
            <w:bidi/>
            <w:jc w:val="both"/>
          </w:pPr>
        </w:pPrChange>
      </w:pPr>
    </w:p>
    <w:p w14:paraId="7F376605" w14:textId="77777777" w:rsidR="00471314" w:rsidRPr="007D1D4C" w:rsidRDefault="00471314">
      <w:pPr>
        <w:bidi/>
        <w:spacing w:line="240" w:lineRule="auto"/>
        <w:jc w:val="both"/>
        <w:rPr>
          <w:rFonts w:ascii="Times New Roman" w:hAnsi="Times New Roman" w:cs="Times New Roman"/>
          <w:sz w:val="28"/>
          <w:szCs w:val="28"/>
          <w:rPrChange w:id="1034" w:author="Microsoft Office User" w:date="2021-11-05T18:30:00Z">
            <w:rPr>
              <w:sz w:val="28"/>
              <w:szCs w:val="28"/>
            </w:rPr>
          </w:rPrChange>
        </w:rPr>
        <w:pPrChange w:id="1035" w:author="Microsoft Office User" w:date="2021-11-05T18:29:00Z">
          <w:pPr>
            <w:bidi/>
            <w:jc w:val="both"/>
          </w:pPr>
        </w:pPrChange>
      </w:pPr>
    </w:p>
    <w:p w14:paraId="0B51C1F5" w14:textId="77777777" w:rsidR="00471314" w:rsidRPr="007D1D4C" w:rsidRDefault="00471314">
      <w:pPr>
        <w:bidi/>
        <w:spacing w:line="240" w:lineRule="auto"/>
        <w:jc w:val="both"/>
        <w:rPr>
          <w:rFonts w:ascii="Times New Roman" w:hAnsi="Times New Roman" w:cs="Times New Roman"/>
          <w:sz w:val="28"/>
          <w:szCs w:val="28"/>
          <w:rPrChange w:id="1036" w:author="Microsoft Office User" w:date="2021-11-05T18:30:00Z">
            <w:rPr>
              <w:sz w:val="28"/>
              <w:szCs w:val="28"/>
            </w:rPr>
          </w:rPrChange>
        </w:rPr>
        <w:pPrChange w:id="1037" w:author="Microsoft Office User" w:date="2021-11-05T18:29:00Z">
          <w:pPr>
            <w:bidi/>
            <w:jc w:val="both"/>
          </w:pPr>
        </w:pPrChange>
      </w:pPr>
    </w:p>
    <w:p w14:paraId="5A8A9C75" w14:textId="77777777" w:rsidR="00471314" w:rsidRPr="007D1D4C" w:rsidRDefault="00471314">
      <w:pPr>
        <w:bidi/>
        <w:spacing w:line="240" w:lineRule="auto"/>
        <w:jc w:val="both"/>
        <w:rPr>
          <w:rFonts w:ascii="Times New Roman" w:hAnsi="Times New Roman" w:cs="Times New Roman"/>
          <w:sz w:val="28"/>
          <w:szCs w:val="28"/>
          <w:rPrChange w:id="1038" w:author="Microsoft Office User" w:date="2021-11-05T18:30:00Z">
            <w:rPr>
              <w:sz w:val="28"/>
              <w:szCs w:val="28"/>
            </w:rPr>
          </w:rPrChange>
        </w:rPr>
        <w:pPrChange w:id="1039" w:author="Microsoft Office User" w:date="2021-11-05T18:29:00Z">
          <w:pPr>
            <w:bidi/>
            <w:jc w:val="both"/>
          </w:pPr>
        </w:pPrChange>
      </w:pPr>
    </w:p>
    <w:p w14:paraId="12A12726" w14:textId="77777777" w:rsidR="00471314" w:rsidRPr="007D1D4C" w:rsidRDefault="00471314">
      <w:pPr>
        <w:bidi/>
        <w:spacing w:line="240" w:lineRule="auto"/>
        <w:jc w:val="both"/>
        <w:rPr>
          <w:rFonts w:ascii="Times New Roman" w:hAnsi="Times New Roman" w:cs="Times New Roman"/>
          <w:sz w:val="28"/>
          <w:szCs w:val="28"/>
          <w:rPrChange w:id="1040" w:author="Microsoft Office User" w:date="2021-11-05T18:30:00Z">
            <w:rPr>
              <w:sz w:val="28"/>
              <w:szCs w:val="28"/>
            </w:rPr>
          </w:rPrChange>
        </w:rPr>
        <w:pPrChange w:id="1041" w:author="Microsoft Office User" w:date="2021-11-05T18:29:00Z">
          <w:pPr>
            <w:bidi/>
            <w:jc w:val="both"/>
          </w:pPr>
        </w:pPrChange>
      </w:pPr>
    </w:p>
    <w:p w14:paraId="4B678CD5" w14:textId="77777777" w:rsidR="00471314" w:rsidRPr="007D1D4C" w:rsidRDefault="00471314">
      <w:pPr>
        <w:bidi/>
        <w:spacing w:line="240" w:lineRule="auto"/>
        <w:jc w:val="both"/>
        <w:rPr>
          <w:rFonts w:ascii="Times New Roman" w:hAnsi="Times New Roman" w:cs="Times New Roman"/>
          <w:sz w:val="28"/>
          <w:szCs w:val="28"/>
          <w:rPrChange w:id="1042" w:author="Microsoft Office User" w:date="2021-11-05T18:30:00Z">
            <w:rPr>
              <w:sz w:val="28"/>
              <w:szCs w:val="28"/>
            </w:rPr>
          </w:rPrChange>
        </w:rPr>
        <w:pPrChange w:id="1043" w:author="Microsoft Office User" w:date="2021-11-05T18:29:00Z">
          <w:pPr>
            <w:bidi/>
            <w:jc w:val="both"/>
          </w:pPr>
        </w:pPrChange>
      </w:pPr>
    </w:p>
    <w:p w14:paraId="5E92B1C7" w14:textId="77777777" w:rsidR="00471314" w:rsidRPr="007D1D4C" w:rsidRDefault="00471314">
      <w:pPr>
        <w:bidi/>
        <w:spacing w:line="240" w:lineRule="auto"/>
        <w:jc w:val="both"/>
        <w:rPr>
          <w:rFonts w:ascii="Times New Roman" w:hAnsi="Times New Roman" w:cs="Times New Roman"/>
          <w:sz w:val="28"/>
          <w:szCs w:val="28"/>
          <w:rPrChange w:id="1044" w:author="Microsoft Office User" w:date="2021-11-05T18:30:00Z">
            <w:rPr>
              <w:sz w:val="28"/>
              <w:szCs w:val="28"/>
            </w:rPr>
          </w:rPrChange>
        </w:rPr>
        <w:pPrChange w:id="1045" w:author="Microsoft Office User" w:date="2021-11-05T18:29:00Z">
          <w:pPr>
            <w:bidi/>
            <w:jc w:val="both"/>
          </w:pPr>
        </w:pPrChange>
      </w:pPr>
    </w:p>
    <w:p w14:paraId="3CBAF66F" w14:textId="77777777" w:rsidR="00471314" w:rsidRPr="007D1D4C" w:rsidRDefault="00471314">
      <w:pPr>
        <w:spacing w:line="240" w:lineRule="auto"/>
        <w:jc w:val="both"/>
        <w:rPr>
          <w:rFonts w:ascii="Times New Roman" w:hAnsi="Times New Roman" w:cs="Times New Roman"/>
          <w:b/>
          <w:color w:val="980000"/>
          <w:sz w:val="44"/>
          <w:szCs w:val="44"/>
          <w:rPrChange w:id="1046" w:author="Microsoft Office User" w:date="2021-11-05T18:30:00Z">
            <w:rPr>
              <w:b/>
              <w:color w:val="980000"/>
              <w:sz w:val="44"/>
              <w:szCs w:val="44"/>
            </w:rPr>
          </w:rPrChange>
        </w:rPr>
        <w:pPrChange w:id="1047" w:author="Microsoft Office User" w:date="2021-11-05T18:29:00Z">
          <w:pPr>
            <w:jc w:val="both"/>
          </w:pPr>
        </w:pPrChange>
      </w:pPr>
    </w:p>
    <w:sectPr w:rsidR="00471314" w:rsidRPr="007D1D4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2" w:author="mohammad reza" w:date="2021-10-20T18:50:00Z" w:initials="">
    <w:p w14:paraId="6B2E348E" w14:textId="77777777" w:rsidR="00471314" w:rsidRDefault="001501AE">
      <w:pPr>
        <w:widowControl w:val="0"/>
        <w:pBdr>
          <w:top w:val="nil"/>
          <w:left w:val="nil"/>
          <w:bottom w:val="nil"/>
          <w:right w:val="nil"/>
          <w:between w:val="nil"/>
        </w:pBdr>
        <w:spacing w:line="240" w:lineRule="auto"/>
        <w:rPr>
          <w:color w:val="000000"/>
        </w:rPr>
      </w:pPr>
      <w:r>
        <w:rPr>
          <w:color w:val="000000"/>
        </w:rPr>
        <w:t>Check these procedures are actually correct on not.</w:t>
      </w:r>
    </w:p>
  </w:comment>
  <w:comment w:id="143" w:author="Samane Yari" w:date="2021-10-28T03:38:00Z" w:initials="">
    <w:p w14:paraId="66A3093F" w14:textId="77777777" w:rsidR="00471314" w:rsidRDefault="001501AE">
      <w:pPr>
        <w:widowControl w:val="0"/>
        <w:pBdr>
          <w:top w:val="nil"/>
          <w:left w:val="nil"/>
          <w:bottom w:val="nil"/>
          <w:right w:val="nil"/>
          <w:between w:val="nil"/>
        </w:pBdr>
        <w:spacing w:line="240" w:lineRule="auto"/>
        <w:rPr>
          <w:color w:val="000000"/>
        </w:rPr>
      </w:pPr>
      <w:r>
        <w:rPr>
          <w:color w:val="000000"/>
          <w:rtl/>
        </w:rPr>
        <w:t>قسمت</w:t>
      </w:r>
      <w:r>
        <w:rPr>
          <w:color w:val="000000"/>
        </w:rPr>
        <w:t xml:space="preserve"> join us </w:t>
      </w:r>
      <w:r>
        <w:rPr>
          <w:color w:val="000000"/>
          <w:rtl/>
        </w:rPr>
        <w:t>سایت بالا بیاد حتما تست میکنم</w:t>
      </w:r>
    </w:p>
  </w:comment>
  <w:comment w:id="184" w:author="mohammad reza" w:date="2021-10-20T17:42:00Z" w:initials="">
    <w:p w14:paraId="17A691D4" w14:textId="77777777" w:rsidR="00471314" w:rsidRDefault="001501AE">
      <w:pPr>
        <w:widowControl w:val="0"/>
        <w:pBdr>
          <w:top w:val="nil"/>
          <w:left w:val="nil"/>
          <w:bottom w:val="nil"/>
          <w:right w:val="nil"/>
          <w:between w:val="nil"/>
        </w:pBdr>
        <w:spacing w:line="240" w:lineRule="auto"/>
        <w:rPr>
          <w:color w:val="000000"/>
        </w:rPr>
      </w:pPr>
      <w:r>
        <w:rPr>
          <w:color w:val="000000"/>
        </w:rPr>
        <w:t>Please try and whether it is correct. I could not test this section because registration was disable.</w:t>
      </w:r>
    </w:p>
  </w:comment>
  <w:comment w:id="185" w:author="Samane Yari" w:date="2021-10-28T03:38:00Z" w:initials="">
    <w:p w14:paraId="6C35209E" w14:textId="77777777" w:rsidR="00471314" w:rsidRDefault="001501AE">
      <w:pPr>
        <w:widowControl w:val="0"/>
        <w:pBdr>
          <w:top w:val="nil"/>
          <w:left w:val="nil"/>
          <w:bottom w:val="nil"/>
          <w:right w:val="nil"/>
          <w:between w:val="nil"/>
        </w:pBdr>
        <w:spacing w:line="240" w:lineRule="auto"/>
        <w:rPr>
          <w:color w:val="000000"/>
        </w:rPr>
      </w:pPr>
      <w:r>
        <w:rPr>
          <w:color w:val="000000"/>
          <w:rtl/>
        </w:rPr>
        <w:t>قسمت</w:t>
      </w:r>
      <w:r>
        <w:rPr>
          <w:color w:val="000000"/>
        </w:rPr>
        <w:t xml:space="preserve"> join us </w:t>
      </w:r>
      <w:r>
        <w:rPr>
          <w:color w:val="000000"/>
          <w:rtl/>
        </w:rPr>
        <w:t>سایت بالا بیاد حتما تست میکنم</w:t>
      </w:r>
    </w:p>
  </w:comment>
  <w:comment w:id="628" w:author="mohammad reza" w:date="2021-10-21T19:17:00Z" w:initials="">
    <w:p w14:paraId="70FDE9C0" w14:textId="77777777" w:rsidR="00471314" w:rsidRDefault="001501AE">
      <w:pPr>
        <w:widowControl w:val="0"/>
        <w:pBdr>
          <w:top w:val="nil"/>
          <w:left w:val="nil"/>
          <w:bottom w:val="nil"/>
          <w:right w:val="nil"/>
          <w:between w:val="nil"/>
        </w:pBdr>
        <w:spacing w:line="240" w:lineRule="auto"/>
        <w:rPr>
          <w:color w:val="000000"/>
        </w:rPr>
      </w:pPr>
      <w:r>
        <w:rPr>
          <w:color w:val="000000"/>
        </w:rPr>
        <w:t>Not Completed. You should modify this section and then send me a new version. I don’t see any figure here. I recommend you should take snapshot and then suing here, similarly to before. Try please.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2E348E" w15:done="0"/>
  <w15:commentEx w15:paraId="66A3093F" w15:done="0"/>
  <w15:commentEx w15:paraId="17A691D4" w15:done="0"/>
  <w15:commentEx w15:paraId="6C35209E" w15:done="0"/>
  <w15:commentEx w15:paraId="70FDE9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2E348E" w16cid:durableId="252D9D45"/>
  <w16cid:commentId w16cid:paraId="66A3093F" w16cid:durableId="252D9D46"/>
  <w16cid:commentId w16cid:paraId="17A691D4" w16cid:durableId="252D9D47"/>
  <w16cid:commentId w16cid:paraId="6C35209E" w16cid:durableId="252D9D48"/>
  <w16cid:commentId w16cid:paraId="4D314CDA" w16cid:durableId="252D9D49"/>
  <w16cid:commentId w16cid:paraId="775E1FFB" w16cid:durableId="252D9D4A"/>
  <w16cid:commentId w16cid:paraId="70FDE9C0" w16cid:durableId="252D9D4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E33275"/>
    <w:multiLevelType w:val="multilevel"/>
    <w:tmpl w:val="F27AD7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C420E78"/>
    <w:multiLevelType w:val="multilevel"/>
    <w:tmpl w:val="7A662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EB349C9"/>
    <w:multiLevelType w:val="multilevel"/>
    <w:tmpl w:val="C1160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E016C6B"/>
    <w:multiLevelType w:val="multilevel"/>
    <w:tmpl w:val="196E1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6703F38"/>
    <w:multiLevelType w:val="multilevel"/>
    <w:tmpl w:val="EC1235D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mohammad reza">
    <w15:presenceInfo w15:providerId="None" w15:userId="mohammad rez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314"/>
    <w:rsid w:val="000F75BF"/>
    <w:rsid w:val="001501AE"/>
    <w:rsid w:val="004318A1"/>
    <w:rsid w:val="00471314"/>
    <w:rsid w:val="00505823"/>
    <w:rsid w:val="005159AC"/>
    <w:rsid w:val="006F6ABB"/>
    <w:rsid w:val="007D1D4C"/>
    <w:rsid w:val="00875582"/>
    <w:rsid w:val="008D2271"/>
    <w:rsid w:val="009C2C37"/>
    <w:rsid w:val="00CF20CF"/>
    <w:rsid w:val="00D21029"/>
    <w:rsid w:val="00EB5258"/>
    <w:rsid w:val="00F111E4"/>
    <w:rsid w:val="00F94D4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FEC1"/>
  <w15:docId w15:val="{779B7B51-7595-46DC-B3B2-78A7DFF0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4318A1"/>
    <w:rPr>
      <w:b/>
      <w:bCs/>
    </w:rPr>
  </w:style>
  <w:style w:type="character" w:customStyle="1" w:styleId="CommentSubjectChar">
    <w:name w:val="Comment Subject Char"/>
    <w:basedOn w:val="CommentTextChar"/>
    <w:link w:val="CommentSubject"/>
    <w:uiPriority w:val="99"/>
    <w:semiHidden/>
    <w:rsid w:val="004318A1"/>
    <w:rPr>
      <w:b/>
      <w:bCs/>
      <w:sz w:val="20"/>
      <w:szCs w:val="20"/>
    </w:rPr>
  </w:style>
  <w:style w:type="paragraph" w:styleId="BalloonText">
    <w:name w:val="Balloon Text"/>
    <w:basedOn w:val="Normal"/>
    <w:link w:val="BalloonTextChar"/>
    <w:uiPriority w:val="99"/>
    <w:semiHidden/>
    <w:unhideWhenUsed/>
    <w:rsid w:val="009C2C3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2C37"/>
    <w:rPr>
      <w:rFonts w:ascii="Times New Roman" w:hAnsi="Times New Roman" w:cs="Times New Roman"/>
      <w:sz w:val="18"/>
      <w:szCs w:val="18"/>
    </w:rPr>
  </w:style>
  <w:style w:type="paragraph" w:styleId="ListParagraph">
    <w:name w:val="List Paragraph"/>
    <w:basedOn w:val="Normal"/>
    <w:uiPriority w:val="34"/>
    <w:qFormat/>
    <w:rsid w:val="007D1D4C"/>
    <w:pPr>
      <w:ind w:left="720"/>
      <w:contextualSpacing/>
    </w:pPr>
  </w:style>
  <w:style w:type="character" w:styleId="Hyperlink">
    <w:name w:val="Hyperlink"/>
    <w:basedOn w:val="DefaultParagraphFont"/>
    <w:uiPriority w:val="99"/>
    <w:unhideWhenUsed/>
    <w:rsid w:val="007D1D4C"/>
    <w:rPr>
      <w:color w:val="0000FF" w:themeColor="hyperlink"/>
      <w:u w:val="single"/>
    </w:rPr>
  </w:style>
  <w:style w:type="character" w:styleId="FollowedHyperlink">
    <w:name w:val="FollowedHyperlink"/>
    <w:basedOn w:val="DefaultParagraphFont"/>
    <w:uiPriority w:val="99"/>
    <w:semiHidden/>
    <w:unhideWhenUsed/>
    <w:rsid w:val="007D1D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47" Type="http://schemas.microsoft.com/office/2016/09/relationships/commentsIds" Target="commentsIds.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image" Target="media/image1.png"/><Relationship Id="rId7" Type="http://schemas.openxmlformats.org/officeDocument/2006/relationships/comments" Target="comments.xml"/><Relationship Id="rId8" Type="http://schemas.microsoft.com/office/2011/relationships/commentsExtended" Target="commentsExtended.xml"/><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fontTable" Target="fontTable.xml"/><Relationship Id="rId4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4A8F7B-98DF-DD4B-8E38-1C46AE9F9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24</Pages>
  <Words>2229</Words>
  <Characters>12708</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2021-11-04T06:44:00Z</dcterms:created>
  <dcterms:modified xsi:type="dcterms:W3CDTF">2021-11-22T07:26:00Z</dcterms:modified>
</cp:coreProperties>
</file>